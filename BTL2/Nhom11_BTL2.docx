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FF866A" w14:textId="77777777" w:rsidR="007B041E" w:rsidRDefault="007B041E" w:rsidP="007B041E">
      <w:pPr>
        <w:spacing w:after="0" w:line="240" w:lineRule="auto"/>
        <w:rPr>
          <w:szCs w:val="24"/>
        </w:rPr>
      </w:pPr>
      <w:r>
        <w:rPr>
          <w:noProof/>
        </w:rPr>
        <w:drawing>
          <wp:anchor distT="0" distB="0" distL="0" distR="0" simplePos="0" relativeHeight="251658243" behindDoc="1" locked="0" layoutInCell="1" hidden="0" allowOverlap="1" wp14:anchorId="2E33DE46" wp14:editId="16E2E8F7">
            <wp:simplePos x="0" y="0"/>
            <wp:positionH relativeFrom="margin">
              <wp:posOffset>-219075</wp:posOffset>
            </wp:positionH>
            <wp:positionV relativeFrom="paragraph">
              <wp:posOffset>-428625</wp:posOffset>
            </wp:positionV>
            <wp:extent cx="6410325" cy="9134475"/>
            <wp:effectExtent l="19050" t="19050" r="28575" b="28575"/>
            <wp:wrapNone/>
            <wp:docPr id="78" name="Picture 78" descr="Shape, squar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9.jpg" descr="Shape, square&#10;&#10;Description automatically generated"/>
                    <pic:cNvPicPr preferRelativeResize="0"/>
                  </pic:nvPicPr>
                  <pic:blipFill>
                    <a:blip r:embed="rId11"/>
                    <a:srcRect/>
                    <a:stretch>
                      <a:fillRect/>
                    </a:stretch>
                  </pic:blipFill>
                  <pic:spPr>
                    <a:xfrm>
                      <a:off x="0" y="0"/>
                      <a:ext cx="6410325" cy="9134475"/>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p>
    <w:p w14:paraId="33D462DB" w14:textId="77777777" w:rsidR="007B041E" w:rsidRDefault="007B041E" w:rsidP="007B041E">
      <w:pPr>
        <w:spacing w:after="0" w:line="240" w:lineRule="auto"/>
        <w:rPr>
          <w:szCs w:val="24"/>
        </w:rPr>
      </w:pPr>
      <w:r>
        <w:rPr>
          <w:noProof/>
        </w:rPr>
        <mc:AlternateContent>
          <mc:Choice Requires="wps">
            <w:drawing>
              <wp:anchor distT="0" distB="0" distL="114300" distR="114300" simplePos="0" relativeHeight="251658240" behindDoc="0" locked="0" layoutInCell="1" hidden="0" allowOverlap="1" wp14:anchorId="1A1014CA" wp14:editId="75FA40AD">
                <wp:simplePos x="0" y="0"/>
                <wp:positionH relativeFrom="column">
                  <wp:posOffset>502920</wp:posOffset>
                </wp:positionH>
                <wp:positionV relativeFrom="paragraph">
                  <wp:posOffset>137160</wp:posOffset>
                </wp:positionV>
                <wp:extent cx="5071110" cy="1363980"/>
                <wp:effectExtent l="0" t="0" r="0" b="7620"/>
                <wp:wrapNone/>
                <wp:docPr id="1" name="Rectangle 1"/>
                <wp:cNvGraphicFramePr/>
                <a:graphic xmlns:a="http://schemas.openxmlformats.org/drawingml/2006/main">
                  <a:graphicData uri="http://schemas.microsoft.com/office/word/2010/wordprocessingShape">
                    <wps:wsp>
                      <wps:cNvSpPr/>
                      <wps:spPr>
                        <a:xfrm>
                          <a:off x="0" y="0"/>
                          <a:ext cx="5071110" cy="1363980"/>
                        </a:xfrm>
                        <a:prstGeom prst="rect">
                          <a:avLst/>
                        </a:prstGeom>
                        <a:noFill/>
                        <a:ln>
                          <a:noFill/>
                        </a:ln>
                      </wps:spPr>
                      <wps:txbx>
                        <w:txbxContent>
                          <w:p w14:paraId="3E80949D" w14:textId="77777777" w:rsidR="007B041E" w:rsidRDefault="007B041E" w:rsidP="007B041E">
                            <w:pPr>
                              <w:jc w:val="center"/>
                              <w:textDirection w:val="btLr"/>
                            </w:pPr>
                            <w:r>
                              <w:rPr>
                                <w:b/>
                                <w:color w:val="000000"/>
                                <w:sz w:val="32"/>
                              </w:rPr>
                              <w:t>ĐẠI HỌC QUỐC GIA THÀNH PHỐ HỒ CHÍ MINH</w:t>
                            </w:r>
                          </w:p>
                          <w:p w14:paraId="65D22493" w14:textId="77777777" w:rsidR="007B041E" w:rsidRDefault="007B041E" w:rsidP="007B041E">
                            <w:pPr>
                              <w:jc w:val="center"/>
                              <w:textDirection w:val="btLr"/>
                            </w:pPr>
                            <w:r>
                              <w:rPr>
                                <w:b/>
                                <w:color w:val="000000"/>
                                <w:sz w:val="32"/>
                              </w:rPr>
                              <w:t>ĐẠI HỌC CÔNG NGHỆ THÔNG TIN</w:t>
                            </w:r>
                          </w:p>
                          <w:p w14:paraId="49D1F790" w14:textId="77777777" w:rsidR="007B041E" w:rsidRDefault="007B041E" w:rsidP="007B041E">
                            <w:pPr>
                              <w:jc w:val="center"/>
                              <w:textDirection w:val="btLr"/>
                              <w:rPr>
                                <w:b/>
                                <w:color w:val="000000"/>
                                <w:sz w:val="32"/>
                              </w:rPr>
                            </w:pPr>
                            <w:r>
                              <w:rPr>
                                <w:b/>
                                <w:color w:val="000000"/>
                                <w:sz w:val="32"/>
                              </w:rPr>
                              <w:t>KHOA HỆ THỐNG THÔNG TIN</w:t>
                            </w:r>
                          </w:p>
                          <w:p w14:paraId="17133930" w14:textId="77777777" w:rsidR="007B041E" w:rsidRDefault="007B041E" w:rsidP="007B041E">
                            <w:pPr>
                              <w:jc w:val="center"/>
                              <w:textDirection w:val="btLr"/>
                              <w:rPr>
                                <w:b/>
                                <w:color w:val="000000"/>
                                <w:sz w:val="32"/>
                              </w:rPr>
                            </w:pPr>
                          </w:p>
                          <w:p w14:paraId="5785B32A" w14:textId="77777777" w:rsidR="007B041E" w:rsidRDefault="007B041E" w:rsidP="007B041E">
                            <w:pPr>
                              <w:jc w:val="center"/>
                              <w:textDirection w:val="btLr"/>
                              <w:rPr>
                                <w:b/>
                                <w:color w:val="000000"/>
                                <w:sz w:val="32"/>
                              </w:rPr>
                            </w:pPr>
                          </w:p>
                          <w:p w14:paraId="3F372C19" w14:textId="77777777" w:rsidR="007B041E" w:rsidRDefault="007B041E" w:rsidP="007B041E">
                            <w:pPr>
                              <w:jc w:val="center"/>
                              <w:textDirection w:val="btLr"/>
                              <w:rPr>
                                <w:b/>
                                <w:color w:val="000000"/>
                                <w:sz w:val="32"/>
                              </w:rPr>
                            </w:pPr>
                          </w:p>
                          <w:p w14:paraId="42A38CC1" w14:textId="77777777" w:rsidR="007B041E" w:rsidRDefault="007B041E" w:rsidP="007B041E">
                            <w:pPr>
                              <w:jc w:val="center"/>
                              <w:textDirection w:val="btLr"/>
                              <w:rPr>
                                <w:b/>
                                <w:color w:val="000000"/>
                                <w:sz w:val="32"/>
                              </w:rPr>
                            </w:pPr>
                          </w:p>
                          <w:p w14:paraId="175BA181" w14:textId="77777777" w:rsidR="007B041E" w:rsidRDefault="007B041E" w:rsidP="007B041E">
                            <w:pPr>
                              <w:jc w:val="center"/>
                              <w:textDirection w:val="btLr"/>
                              <w:rPr>
                                <w:b/>
                                <w:color w:val="000000"/>
                                <w:sz w:val="32"/>
                              </w:rPr>
                            </w:pPr>
                          </w:p>
                          <w:p w14:paraId="314FA017" w14:textId="77777777" w:rsidR="007B041E" w:rsidRDefault="007B041E" w:rsidP="007B041E">
                            <w:pPr>
                              <w:jc w:val="center"/>
                              <w:textDirection w:val="btLr"/>
                              <w:rPr>
                                <w:b/>
                                <w:color w:val="000000"/>
                                <w:sz w:val="32"/>
                              </w:rPr>
                            </w:pPr>
                          </w:p>
                          <w:p w14:paraId="56BD5E1B" w14:textId="77777777" w:rsidR="007B041E" w:rsidRDefault="007B041E" w:rsidP="007B041E">
                            <w:pPr>
                              <w:jc w:val="center"/>
                              <w:textDirection w:val="btLr"/>
                            </w:pPr>
                          </w:p>
                          <w:p w14:paraId="39D02426" w14:textId="77777777" w:rsidR="007B041E" w:rsidRDefault="007B041E" w:rsidP="007B041E">
                            <w:pPr>
                              <w:jc w:val="center"/>
                              <w:textDirection w:val="btLr"/>
                            </w:pPr>
                            <w:r>
                              <w:rPr>
                                <w:color w:val="000000"/>
                                <w:sz w:val="32"/>
                              </w:rPr>
                              <w:t>———</w:t>
                            </w:r>
                            <w:r>
                              <w:rPr>
                                <w:rFonts w:ascii="Noto Sans Symbols" w:eastAsia="Noto Sans Symbols" w:hAnsi="Noto Sans Symbols" w:cs="Noto Sans Symbols"/>
                                <w:color w:val="000000"/>
                                <w:sz w:val="32"/>
                              </w:rPr>
                              <w:t></w:t>
                            </w:r>
                            <w:r>
                              <w:rPr>
                                <w:rFonts w:ascii="Noto Sans Symbols" w:eastAsia="Noto Sans Symbols" w:hAnsi="Noto Sans Symbols" w:cs="Noto Sans Symbols"/>
                                <w:color w:val="000000"/>
                                <w:sz w:val="32"/>
                              </w:rPr>
                              <w:t></w:t>
                            </w:r>
                            <w:r>
                              <w:rPr>
                                <w:rFonts w:ascii="Noto Sans Symbols" w:eastAsia="Noto Sans Symbols" w:hAnsi="Noto Sans Symbols" w:cs="Noto Sans Symbols"/>
                                <w:color w:val="000000"/>
                                <w:sz w:val="32"/>
                              </w:rPr>
                              <w:t></w:t>
                            </w:r>
                            <w:r>
                              <w:rPr>
                                <w:color w:val="000000"/>
                                <w:sz w:val="32"/>
                              </w:rPr>
                              <w:t>———</w:t>
                            </w:r>
                          </w:p>
                          <w:p w14:paraId="0107A6B1" w14:textId="77777777" w:rsidR="007B041E" w:rsidRDefault="007B041E" w:rsidP="007B041E">
                            <w:pPr>
                              <w:jc w:val="center"/>
                              <w:textDirection w:val="btLr"/>
                            </w:pPr>
                          </w:p>
                          <w:p w14:paraId="1D928276" w14:textId="77777777" w:rsidR="007B041E" w:rsidRDefault="007B041E" w:rsidP="007B041E">
                            <w:pPr>
                              <w:jc w:val="center"/>
                              <w:textDirection w:val="btLr"/>
                            </w:pPr>
                          </w:p>
                          <w:p w14:paraId="18A39827" w14:textId="77777777" w:rsidR="007B041E" w:rsidRDefault="007B041E" w:rsidP="007B041E">
                            <w:pPr>
                              <w:jc w:val="center"/>
                              <w:textDirection w:val="btLr"/>
                            </w:pP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A1014CA" id="Rectangle 1" o:spid="_x0000_s1026" style="position:absolute;left:0;text-align:left;margin-left:39.6pt;margin-top:10.8pt;width:399.3pt;height:107.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" filled="f" stroked="f">
                <v:textbox inset="2.53958mm,1.2694mm,2.53958mm,1.2694mm">
                  <w:txbxContent>
                    <w:p w14:paraId="3E80949D" w14:textId="77777777" w:rsidR="007B041E" w:rsidRDefault="007B041E" w:rsidP="007B041E">
                      <w:pPr>
                        <w:jc w:val="center"/>
                        <w:textDirection w:val="btLr"/>
                      </w:pPr>
                      <w:r>
                        <w:rPr>
                          <w:b/>
                          <w:color w:val="000000"/>
                          <w:sz w:val="32"/>
                        </w:rPr>
                        <w:t>ĐẠI HỌC QUỐC GIA THÀNH PHỐ HỒ CHÍ MINH</w:t>
                      </w:r>
                    </w:p>
                    <w:p w14:paraId="65D22493" w14:textId="77777777" w:rsidR="007B041E" w:rsidRDefault="007B041E" w:rsidP="007B041E">
                      <w:pPr>
                        <w:jc w:val="center"/>
                        <w:textDirection w:val="btLr"/>
                      </w:pPr>
                      <w:r>
                        <w:rPr>
                          <w:b/>
                          <w:color w:val="000000"/>
                          <w:sz w:val="32"/>
                        </w:rPr>
                        <w:t>ĐẠI HỌC CÔNG NGHỆ THÔNG TIN</w:t>
                      </w:r>
                    </w:p>
                    <w:p w14:paraId="49D1F790" w14:textId="77777777" w:rsidR="007B041E" w:rsidRDefault="007B041E" w:rsidP="007B041E">
                      <w:pPr>
                        <w:jc w:val="center"/>
                        <w:textDirection w:val="btLr"/>
                        <w:rPr>
                          <w:b/>
                          <w:color w:val="000000"/>
                          <w:sz w:val="32"/>
                        </w:rPr>
                      </w:pPr>
                      <w:r>
                        <w:rPr>
                          <w:b/>
                          <w:color w:val="000000"/>
                          <w:sz w:val="32"/>
                        </w:rPr>
                        <w:t>KHOA HỆ THỐNG THÔNG TIN</w:t>
                      </w:r>
                    </w:p>
                    <w:p w14:paraId="17133930" w14:textId="77777777" w:rsidR="007B041E" w:rsidRDefault="007B041E" w:rsidP="007B041E">
                      <w:pPr>
                        <w:jc w:val="center"/>
                        <w:textDirection w:val="btLr"/>
                        <w:rPr>
                          <w:b/>
                          <w:color w:val="000000"/>
                          <w:sz w:val="32"/>
                        </w:rPr>
                      </w:pPr>
                    </w:p>
                    <w:p w14:paraId="5785B32A" w14:textId="77777777" w:rsidR="007B041E" w:rsidRDefault="007B041E" w:rsidP="007B041E">
                      <w:pPr>
                        <w:jc w:val="center"/>
                        <w:textDirection w:val="btLr"/>
                        <w:rPr>
                          <w:b/>
                          <w:color w:val="000000"/>
                          <w:sz w:val="32"/>
                        </w:rPr>
                      </w:pPr>
                    </w:p>
                    <w:p w14:paraId="3F372C19" w14:textId="77777777" w:rsidR="007B041E" w:rsidRDefault="007B041E" w:rsidP="007B041E">
                      <w:pPr>
                        <w:jc w:val="center"/>
                        <w:textDirection w:val="btLr"/>
                        <w:rPr>
                          <w:b/>
                          <w:color w:val="000000"/>
                          <w:sz w:val="32"/>
                        </w:rPr>
                      </w:pPr>
                    </w:p>
                    <w:p w14:paraId="42A38CC1" w14:textId="77777777" w:rsidR="007B041E" w:rsidRDefault="007B041E" w:rsidP="007B041E">
                      <w:pPr>
                        <w:jc w:val="center"/>
                        <w:textDirection w:val="btLr"/>
                        <w:rPr>
                          <w:b/>
                          <w:color w:val="000000"/>
                          <w:sz w:val="32"/>
                        </w:rPr>
                      </w:pPr>
                    </w:p>
                    <w:p w14:paraId="175BA181" w14:textId="77777777" w:rsidR="007B041E" w:rsidRDefault="007B041E" w:rsidP="007B041E">
                      <w:pPr>
                        <w:jc w:val="center"/>
                        <w:textDirection w:val="btLr"/>
                        <w:rPr>
                          <w:b/>
                          <w:color w:val="000000"/>
                          <w:sz w:val="32"/>
                        </w:rPr>
                      </w:pPr>
                    </w:p>
                    <w:p w14:paraId="314FA017" w14:textId="77777777" w:rsidR="007B041E" w:rsidRDefault="007B041E" w:rsidP="007B041E">
                      <w:pPr>
                        <w:jc w:val="center"/>
                        <w:textDirection w:val="btLr"/>
                        <w:rPr>
                          <w:b/>
                          <w:color w:val="000000"/>
                          <w:sz w:val="32"/>
                        </w:rPr>
                      </w:pPr>
                    </w:p>
                    <w:p w14:paraId="56BD5E1B" w14:textId="77777777" w:rsidR="007B041E" w:rsidRDefault="007B041E" w:rsidP="007B041E">
                      <w:pPr>
                        <w:jc w:val="center"/>
                        <w:textDirection w:val="btLr"/>
                      </w:pPr>
                    </w:p>
                    <w:p w14:paraId="39D02426" w14:textId="77777777" w:rsidR="007B041E" w:rsidRDefault="007B041E" w:rsidP="007B041E">
                      <w:pPr>
                        <w:jc w:val="center"/>
                        <w:textDirection w:val="btLr"/>
                      </w:pPr>
                      <w:r>
                        <w:rPr>
                          <w:color w:val="000000"/>
                          <w:sz w:val="32"/>
                        </w:rPr>
                        <w:t>———</w:t>
                      </w:r>
                      <w:r>
                        <w:rPr>
                          <w:rFonts w:ascii="Noto Sans Symbols" w:eastAsia="Noto Sans Symbols" w:hAnsi="Noto Sans Symbols" w:cs="Noto Sans Symbols"/>
                          <w:color w:val="000000"/>
                          <w:sz w:val="32"/>
                        </w:rPr>
                        <w:t></w:t>
                      </w:r>
                      <w:r>
                        <w:rPr>
                          <w:rFonts w:ascii="Noto Sans Symbols" w:eastAsia="Noto Sans Symbols" w:hAnsi="Noto Sans Symbols" w:cs="Noto Sans Symbols"/>
                          <w:color w:val="000000"/>
                          <w:sz w:val="32"/>
                        </w:rPr>
                        <w:t></w:t>
                      </w:r>
                      <w:r>
                        <w:rPr>
                          <w:rFonts w:ascii="Noto Sans Symbols" w:eastAsia="Noto Sans Symbols" w:hAnsi="Noto Sans Symbols" w:cs="Noto Sans Symbols"/>
                          <w:color w:val="000000"/>
                          <w:sz w:val="32"/>
                        </w:rPr>
                        <w:t></w:t>
                      </w:r>
                      <w:r>
                        <w:rPr>
                          <w:color w:val="000000"/>
                          <w:sz w:val="32"/>
                        </w:rPr>
                        <w:t>———</w:t>
                      </w:r>
                    </w:p>
                    <w:p w14:paraId="0107A6B1" w14:textId="77777777" w:rsidR="007B041E" w:rsidRDefault="007B041E" w:rsidP="007B041E">
                      <w:pPr>
                        <w:jc w:val="center"/>
                        <w:textDirection w:val="btLr"/>
                      </w:pPr>
                    </w:p>
                    <w:p w14:paraId="1D928276" w14:textId="77777777" w:rsidR="007B041E" w:rsidRDefault="007B041E" w:rsidP="007B041E">
                      <w:pPr>
                        <w:jc w:val="center"/>
                        <w:textDirection w:val="btLr"/>
                      </w:pPr>
                    </w:p>
                    <w:p w14:paraId="18A39827" w14:textId="77777777" w:rsidR="007B041E" w:rsidRDefault="007B041E" w:rsidP="007B041E">
                      <w:pPr>
                        <w:jc w:val="center"/>
                        <w:textDirection w:val="btLr"/>
                      </w:pPr>
                    </w:p>
                  </w:txbxContent>
                </v:textbox>
              </v:rect>
            </w:pict>
          </mc:Fallback>
        </mc:AlternateContent>
      </w:r>
    </w:p>
    <w:p w14:paraId="75E1426F" w14:textId="77777777" w:rsidR="007B041E" w:rsidRDefault="007B041E" w:rsidP="007B041E">
      <w:pPr>
        <w:spacing w:after="0" w:line="240" w:lineRule="auto"/>
        <w:rPr>
          <w:szCs w:val="24"/>
        </w:rPr>
      </w:pPr>
    </w:p>
    <w:p w14:paraId="5DBEA0D5" w14:textId="77777777" w:rsidR="007B041E" w:rsidRDefault="007B041E" w:rsidP="007B041E">
      <w:pPr>
        <w:spacing w:after="0" w:line="240" w:lineRule="auto"/>
        <w:rPr>
          <w:szCs w:val="24"/>
        </w:rPr>
      </w:pPr>
    </w:p>
    <w:p w14:paraId="752D0163" w14:textId="77777777" w:rsidR="007B041E" w:rsidRDefault="007B041E" w:rsidP="007B041E">
      <w:pPr>
        <w:spacing w:after="0" w:line="240" w:lineRule="auto"/>
        <w:rPr>
          <w:szCs w:val="24"/>
        </w:rPr>
      </w:pPr>
    </w:p>
    <w:p w14:paraId="5A9B3663" w14:textId="77777777" w:rsidR="007B041E" w:rsidRDefault="007B041E" w:rsidP="007B041E">
      <w:pPr>
        <w:spacing w:after="0" w:line="240" w:lineRule="auto"/>
        <w:rPr>
          <w:szCs w:val="24"/>
        </w:rPr>
      </w:pPr>
    </w:p>
    <w:p w14:paraId="0F8264E3" w14:textId="77777777" w:rsidR="007B041E" w:rsidRDefault="007B041E" w:rsidP="007B041E">
      <w:pPr>
        <w:spacing w:after="0" w:line="240" w:lineRule="auto"/>
        <w:rPr>
          <w:szCs w:val="24"/>
        </w:rPr>
      </w:pPr>
    </w:p>
    <w:p w14:paraId="186501AE" w14:textId="77777777" w:rsidR="007B041E" w:rsidRDefault="007B041E" w:rsidP="007B041E">
      <w:pPr>
        <w:spacing w:after="0" w:line="240" w:lineRule="auto"/>
        <w:rPr>
          <w:szCs w:val="24"/>
        </w:rPr>
      </w:pPr>
    </w:p>
    <w:p w14:paraId="75FE1FF0" w14:textId="77777777" w:rsidR="007B041E" w:rsidRDefault="007B041E" w:rsidP="007B041E">
      <w:pPr>
        <w:spacing w:after="0" w:line="240" w:lineRule="auto"/>
        <w:rPr>
          <w:szCs w:val="24"/>
        </w:rPr>
      </w:pPr>
    </w:p>
    <w:p w14:paraId="311C2F14" w14:textId="77777777" w:rsidR="007B041E" w:rsidRDefault="007B041E" w:rsidP="007B041E">
      <w:pPr>
        <w:spacing w:after="0" w:line="240" w:lineRule="auto"/>
        <w:rPr>
          <w:szCs w:val="24"/>
        </w:rPr>
      </w:pPr>
    </w:p>
    <w:p w14:paraId="2146D388" w14:textId="1425B0EE" w:rsidR="007B041E" w:rsidRDefault="007B041E" w:rsidP="007B041E">
      <w:pPr>
        <w:spacing w:after="0" w:line="240" w:lineRule="auto"/>
      </w:pPr>
      <w:r>
        <w:rPr>
          <w:noProof/>
        </w:rPr>
        <w:drawing>
          <wp:anchor distT="0" distB="0" distL="0" distR="0" simplePos="0" relativeHeight="251658242" behindDoc="1" locked="0" layoutInCell="1" hidden="0" allowOverlap="1" wp14:anchorId="4527261C" wp14:editId="09EDD405">
            <wp:simplePos x="0" y="0"/>
            <wp:positionH relativeFrom="column">
              <wp:posOffset>2129037</wp:posOffset>
            </wp:positionH>
            <wp:positionV relativeFrom="paragraph">
              <wp:posOffset>21929</wp:posOffset>
            </wp:positionV>
            <wp:extent cx="1853166" cy="1424728"/>
            <wp:effectExtent l="0" t="0" r="0" b="0"/>
            <wp:wrapNone/>
            <wp:docPr id="76" name="Picture 76"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7.jpg" descr="Logo, company name&#10;&#10;Description automatically generated"/>
                    <pic:cNvPicPr preferRelativeResize="0"/>
                  </pic:nvPicPr>
                  <pic:blipFill>
                    <a:blip r:embed="rId12"/>
                    <a:srcRect b="35522"/>
                    <a:stretch>
                      <a:fillRect/>
                    </a:stretch>
                  </pic:blipFill>
                  <pic:spPr>
                    <a:xfrm>
                      <a:off x="0" y="0"/>
                      <a:ext cx="1853166" cy="1424728"/>
                    </a:xfrm>
                    <a:prstGeom prst="rect">
                      <a:avLst/>
                    </a:prstGeom>
                    <a:ln/>
                  </pic:spPr>
                </pic:pic>
              </a:graphicData>
            </a:graphic>
          </wp:anchor>
        </w:drawing>
      </w:r>
      <w:r w:rsidR="633D33D8">
        <w:t xml:space="preserve">   </w:t>
      </w:r>
      <w:r w:rsidR="1B24736F">
        <w:rPr>
          <w:noProof/>
        </w:rPr>
        <w:drawing>
          <wp:anchor distT="0" distB="0" distL="114300" distR="114300" simplePos="0" relativeHeight="251658241" behindDoc="0" locked="0" layoutInCell="1" allowOverlap="1" wp14:anchorId="3C7E73EE" wp14:editId="39F44D70">
            <wp:simplePos x="0" y="0"/>
            <wp:positionH relativeFrom="character">
              <wp:posOffset>2118360</wp:posOffset>
            </wp:positionH>
            <wp:positionV relativeFrom="paragraph">
              <wp:posOffset>7620</wp:posOffset>
            </wp:positionV>
            <wp:extent cx="1819275" cy="1504950"/>
            <wp:effectExtent l="0" t="0" r="9525" b="0"/>
            <wp:wrapNone/>
            <wp:docPr id="104001788" name="Picture 104001788"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13">
                      <a:extLst>
                        <a:ext uri="{28A0092B-C50C-407E-A947-70E740481C1C}">
                          <a14:useLocalDpi xmlns:a14="http://schemas.microsoft.com/office/drawing/2010/main" val="0"/>
                        </a:ext>
                      </a:extLst>
                    </a:blip>
                    <a:stretch>
                      <a:fillRect/>
                    </a:stretch>
                  </pic:blipFill>
                  <pic:spPr bwMode="auto">
                    <a:xfrm>
                      <a:off x="0" y="0"/>
                      <a:ext cx="1819275" cy="1504950"/>
                    </a:xfrm>
                    <a:prstGeom prst="rect">
                      <a:avLst/>
                    </a:prstGeom>
                    <a:noFill/>
                  </pic:spPr>
                </pic:pic>
              </a:graphicData>
            </a:graphic>
            <wp14:sizeRelH relativeFrom="page">
              <wp14:pctWidth>0</wp14:pctWidth>
            </wp14:sizeRelH>
            <wp14:sizeRelV relativeFrom="page">
              <wp14:pctHeight>0</wp14:pctHeight>
            </wp14:sizeRelV>
          </wp:anchor>
        </w:drawing>
      </w:r>
    </w:p>
    <w:p w14:paraId="352DC3E6" w14:textId="614C836C" w:rsidR="007B041E" w:rsidRDefault="007B041E" w:rsidP="007B041E">
      <w:pPr>
        <w:spacing w:after="0" w:line="240" w:lineRule="auto"/>
      </w:pPr>
    </w:p>
    <w:p w14:paraId="37C130F0" w14:textId="77777777" w:rsidR="007B041E" w:rsidRDefault="007B041E" w:rsidP="007B041E">
      <w:pPr>
        <w:spacing w:after="0" w:line="240" w:lineRule="auto"/>
        <w:rPr>
          <w:szCs w:val="24"/>
        </w:rPr>
      </w:pPr>
    </w:p>
    <w:p w14:paraId="097F2DA0" w14:textId="77777777" w:rsidR="007B041E" w:rsidRDefault="007B041E" w:rsidP="007B041E">
      <w:pPr>
        <w:tabs>
          <w:tab w:val="left" w:pos="4053"/>
        </w:tabs>
        <w:spacing w:after="0" w:line="240" w:lineRule="auto"/>
        <w:rPr>
          <w:szCs w:val="24"/>
        </w:rPr>
      </w:pPr>
      <w:r>
        <w:rPr>
          <w:szCs w:val="24"/>
        </w:rPr>
        <w:tab/>
      </w:r>
    </w:p>
    <w:p w14:paraId="6F05FCB5" w14:textId="5D226CA4" w:rsidR="007B041E" w:rsidRDefault="007B041E" w:rsidP="007B041E">
      <w:pPr>
        <w:spacing w:after="0" w:line="240" w:lineRule="auto"/>
      </w:pPr>
    </w:p>
    <w:p w14:paraId="53BCA4B0" w14:textId="77777777" w:rsidR="007B041E" w:rsidRDefault="007B041E" w:rsidP="007B041E">
      <w:pPr>
        <w:spacing w:after="0" w:line="240" w:lineRule="auto"/>
        <w:rPr>
          <w:szCs w:val="24"/>
        </w:rPr>
      </w:pPr>
    </w:p>
    <w:p w14:paraId="0706D460" w14:textId="77777777" w:rsidR="007B041E" w:rsidRDefault="007B041E" w:rsidP="007B041E">
      <w:pPr>
        <w:spacing w:after="0" w:line="240" w:lineRule="auto"/>
        <w:rPr>
          <w:szCs w:val="24"/>
        </w:rPr>
      </w:pPr>
    </w:p>
    <w:p w14:paraId="2C0E1196" w14:textId="77777777" w:rsidR="007B041E" w:rsidRDefault="007B041E" w:rsidP="007B041E">
      <w:pPr>
        <w:spacing w:after="0" w:line="240" w:lineRule="auto"/>
        <w:rPr>
          <w:szCs w:val="24"/>
        </w:rPr>
      </w:pPr>
    </w:p>
    <w:p w14:paraId="32C56F80" w14:textId="77777777" w:rsidR="007B041E" w:rsidRDefault="007B041E" w:rsidP="007B041E">
      <w:pPr>
        <w:spacing w:after="0" w:line="240" w:lineRule="auto"/>
        <w:rPr>
          <w:szCs w:val="24"/>
        </w:rPr>
      </w:pPr>
    </w:p>
    <w:p w14:paraId="5B534A54" w14:textId="11FA87EC" w:rsidR="007B041E" w:rsidRDefault="007B041E" w:rsidP="007B041E">
      <w:pPr>
        <w:spacing w:after="0" w:line="240" w:lineRule="auto"/>
      </w:pPr>
    </w:p>
    <w:p w14:paraId="3205A1BF" w14:textId="54346239" w:rsidR="00FA4CC5" w:rsidRDefault="007B041E" w:rsidP="007D02FD">
      <w:pPr>
        <w:spacing w:after="0" w:line="240" w:lineRule="auto"/>
      </w:pPr>
      <w:r>
        <w:rPr>
          <w:noProof/>
        </w:rPr>
        <mc:AlternateContent>
          <mc:Choice Requires="wps">
            <w:drawing>
              <wp:inline distT="0" distB="0" distL="114300" distR="114300" wp14:anchorId="74AE0DD1" wp14:editId="36E421EA">
                <wp:extent cx="5704840" cy="4655820"/>
                <wp:effectExtent l="0" t="0" r="0" b="0"/>
                <wp:docPr id="2053007393" name="Rectangle 2053007393"/>
                <wp:cNvGraphicFramePr/>
                <a:graphic xmlns:a="http://schemas.openxmlformats.org/drawingml/2006/main">
                  <a:graphicData uri="http://schemas.microsoft.com/office/word/2010/wordprocessingShape">
                    <wps:wsp>
                      <wps:cNvSpPr/>
                      <wps:spPr>
                        <a:xfrm>
                          <a:off x="0" y="0"/>
                          <a:ext cx="5704840" cy="4655820"/>
                        </a:xfrm>
                        <a:prstGeom prst="rect">
                          <a:avLst/>
                        </a:prstGeom>
                        <a:noFill/>
                        <a:ln>
                          <a:noFill/>
                        </a:ln>
                      </wps:spPr>
                      <wps:txbx>
                        <w:txbxContent>
                          <w:p w14:paraId="5710C062" w14:textId="1B62054E" w:rsidR="007B041E" w:rsidRDefault="007B041E" w:rsidP="007B041E">
                            <w:pPr>
                              <w:jc w:val="center"/>
                              <w:textDirection w:val="btLr"/>
                              <w:rPr>
                                <w:b/>
                                <w:color w:val="FF0000"/>
                                <w:sz w:val="32"/>
                              </w:rPr>
                            </w:pPr>
                            <w:r>
                              <w:rPr>
                                <w:b/>
                                <w:color w:val="FF0000"/>
                                <w:sz w:val="32"/>
                              </w:rPr>
                              <w:t xml:space="preserve">Bài tập lớn </w:t>
                            </w:r>
                            <w:r w:rsidR="002C1834">
                              <w:rPr>
                                <w:b/>
                                <w:color w:val="FF0000"/>
                                <w:sz w:val="32"/>
                              </w:rPr>
                              <w:t>2</w:t>
                            </w:r>
                          </w:p>
                          <w:p w14:paraId="38B1583D" w14:textId="2C59CB2C" w:rsidR="007B041E" w:rsidRDefault="002C1834" w:rsidP="007B041E">
                            <w:pPr>
                              <w:jc w:val="center"/>
                              <w:textDirection w:val="btLr"/>
                              <w:rPr>
                                <w:b/>
                                <w:color w:val="FF0000"/>
                                <w:sz w:val="32"/>
                              </w:rPr>
                            </w:pPr>
                            <w:r>
                              <w:rPr>
                                <w:b/>
                                <w:color w:val="FF0000"/>
                                <w:sz w:val="32"/>
                              </w:rPr>
                              <w:t>Cơ chế phân tán trong hệ quản trị RavenDB</w:t>
                            </w:r>
                          </w:p>
                          <w:p w14:paraId="0692FC39" w14:textId="77777777" w:rsidR="007B041E" w:rsidRDefault="007B041E" w:rsidP="007B041E">
                            <w:pPr>
                              <w:spacing w:line="258" w:lineRule="auto"/>
                              <w:jc w:val="center"/>
                              <w:textDirection w:val="btLr"/>
                              <w:rPr>
                                <w:b/>
                                <w:color w:val="000000"/>
                                <w:sz w:val="28"/>
                              </w:rPr>
                            </w:pPr>
                            <w:r w:rsidRPr="00EC7C58">
                              <w:rPr>
                                <w:b/>
                                <w:color w:val="000000"/>
                                <w:sz w:val="28"/>
                                <w:u w:val="single"/>
                              </w:rPr>
                              <w:t>Môn học</w:t>
                            </w:r>
                            <w:r w:rsidRPr="002F204B">
                              <w:rPr>
                                <w:b/>
                                <w:color w:val="000000"/>
                                <w:sz w:val="28"/>
                              </w:rPr>
                              <w:t>:</w:t>
                            </w:r>
                          </w:p>
                          <w:p w14:paraId="4FE2C4F0" w14:textId="77777777" w:rsidR="007B041E" w:rsidRPr="008C66F0" w:rsidRDefault="007B041E" w:rsidP="007B041E">
                            <w:pPr>
                              <w:spacing w:line="258" w:lineRule="auto"/>
                              <w:jc w:val="center"/>
                              <w:textDirection w:val="btLr"/>
                              <w:rPr>
                                <w:ins w:id="0" w:author="Unknown" w:date="2023-12-31T05:17:00Z"/>
                                <w:b/>
                                <w:color w:val="000000"/>
                                <w:sz w:val="28"/>
                                <w:u w:val="single"/>
                              </w:rPr>
                            </w:pPr>
                            <w:r>
                              <w:rPr>
                                <w:b/>
                                <w:color w:val="000000"/>
                                <w:sz w:val="28"/>
                              </w:rPr>
                              <w:t>CƠ SỞ DỮ LIỆU PHÂN TÁN</w:t>
                            </w:r>
                          </w:p>
                          <w:p w14:paraId="49AA07CC" w14:textId="77777777" w:rsidR="007B041E" w:rsidRDefault="007B041E" w:rsidP="007B041E">
                            <w:pPr>
                              <w:spacing w:line="258" w:lineRule="auto"/>
                              <w:jc w:val="center"/>
                              <w:textDirection w:val="btLr"/>
                              <w:rPr>
                                <w:b/>
                                <w:color w:val="000000"/>
                                <w:sz w:val="28"/>
                                <w:u w:val="single"/>
                              </w:rPr>
                            </w:pPr>
                            <w:r w:rsidRPr="008C2F9C">
                              <w:rPr>
                                <w:bCs/>
                                <w:color w:val="000000"/>
                                <w:sz w:val="28"/>
                              </w:rPr>
                              <w:t>Giảng viên hướng dẫn</w:t>
                            </w:r>
                            <w:r w:rsidRPr="00A332C0">
                              <w:rPr>
                                <w:bCs/>
                                <w:color w:val="000000"/>
                                <w:sz w:val="28"/>
                              </w:rPr>
                              <w:t xml:space="preserve">: </w:t>
                            </w:r>
                            <w:r w:rsidRPr="00A332C0">
                              <w:rPr>
                                <w:b/>
                                <w:color w:val="000000"/>
                                <w:sz w:val="28"/>
                              </w:rPr>
                              <w:t>Nguyễn Minh Nhựt</w:t>
                            </w:r>
                          </w:p>
                          <w:p w14:paraId="1AFA0A6F" w14:textId="77777777" w:rsidR="007B041E" w:rsidRDefault="007B041E" w:rsidP="007B041E">
                            <w:pPr>
                              <w:spacing w:line="258" w:lineRule="auto"/>
                              <w:jc w:val="center"/>
                              <w:textDirection w:val="btLr"/>
                              <w:rPr>
                                <w:bCs/>
                                <w:color w:val="000000"/>
                                <w:sz w:val="28"/>
                              </w:rPr>
                            </w:pPr>
                            <w:r>
                              <w:rPr>
                                <w:bCs/>
                                <w:color w:val="000000"/>
                                <w:sz w:val="28"/>
                              </w:rPr>
                              <w:t>Lớp: IS211.O11.HTCL</w:t>
                            </w:r>
                          </w:p>
                          <w:p w14:paraId="056EF854" w14:textId="77777777" w:rsidR="007B041E" w:rsidRDefault="007B041E" w:rsidP="007B041E">
                            <w:pPr>
                              <w:spacing w:line="258" w:lineRule="auto"/>
                              <w:textDirection w:val="btLr"/>
                              <w:rPr>
                                <w:bCs/>
                                <w:color w:val="000000"/>
                                <w:sz w:val="28"/>
                              </w:rPr>
                            </w:pPr>
                          </w:p>
                          <w:p w14:paraId="0D39643E" w14:textId="77777777" w:rsidR="007B041E" w:rsidRPr="00376581" w:rsidRDefault="007B041E" w:rsidP="007B041E">
                            <w:pPr>
                              <w:spacing w:line="258" w:lineRule="auto"/>
                              <w:jc w:val="center"/>
                              <w:textDirection w:val="btLr"/>
                              <w:rPr>
                                <w:b/>
                                <w:color w:val="000000"/>
                                <w:sz w:val="28"/>
                              </w:rPr>
                            </w:pPr>
                            <w:r w:rsidRPr="00376581">
                              <w:rPr>
                                <w:b/>
                                <w:color w:val="000000"/>
                                <w:sz w:val="28"/>
                              </w:rPr>
                              <w:t>Sinh viên thực hiện:</w:t>
                            </w:r>
                          </w:p>
                          <w:p w14:paraId="6DC75B10" w14:textId="27C9EEC8" w:rsidR="007B041E" w:rsidRDefault="007B041E" w:rsidP="007B041E">
                            <w:pPr>
                              <w:spacing w:line="258" w:lineRule="auto"/>
                              <w:jc w:val="center"/>
                              <w:textDirection w:val="btLr"/>
                              <w:rPr>
                                <w:bCs/>
                                <w:color w:val="000000"/>
                                <w:sz w:val="28"/>
                              </w:rPr>
                            </w:pPr>
                            <w:r>
                              <w:rPr>
                                <w:bCs/>
                                <w:color w:val="000000"/>
                                <w:sz w:val="28"/>
                              </w:rPr>
                              <w:t>Đỗ Huỳnh Mỹ Tâm      -       20520746</w:t>
                            </w:r>
                          </w:p>
                          <w:p w14:paraId="13FD6C07" w14:textId="7523EBE4" w:rsidR="007B041E" w:rsidRDefault="007B041E" w:rsidP="007B041E">
                            <w:pPr>
                              <w:spacing w:line="258" w:lineRule="auto"/>
                              <w:jc w:val="center"/>
                              <w:textDirection w:val="btLr"/>
                              <w:rPr>
                                <w:bCs/>
                                <w:color w:val="000000"/>
                                <w:sz w:val="28"/>
                              </w:rPr>
                            </w:pPr>
                            <w:r>
                              <w:rPr>
                                <w:bCs/>
                                <w:color w:val="000000"/>
                                <w:sz w:val="28"/>
                              </w:rPr>
                              <w:t xml:space="preserve">Lưu Vĩnh Phát      </w:t>
                            </w:r>
                            <w:r w:rsidR="000E0FC4">
                              <w:rPr>
                                <w:bCs/>
                                <w:color w:val="000000"/>
                                <w:sz w:val="28"/>
                              </w:rPr>
                              <w:t xml:space="preserve">        </w:t>
                            </w:r>
                            <w:r w:rsidR="005A5D4B">
                              <w:rPr>
                                <w:bCs/>
                                <w:color w:val="000000"/>
                                <w:sz w:val="28"/>
                              </w:rPr>
                              <w:t xml:space="preserve">  </w:t>
                            </w:r>
                            <w:r>
                              <w:rPr>
                                <w:bCs/>
                                <w:color w:val="000000"/>
                                <w:sz w:val="28"/>
                              </w:rPr>
                              <w:t>-     20521733</w:t>
                            </w:r>
                          </w:p>
                          <w:p w14:paraId="7C25FBB7" w14:textId="636CD0E4" w:rsidR="007B041E" w:rsidRDefault="007B041E" w:rsidP="007B041E">
                            <w:pPr>
                              <w:spacing w:line="258" w:lineRule="auto"/>
                              <w:jc w:val="center"/>
                              <w:textDirection w:val="btLr"/>
                              <w:rPr>
                                <w:bCs/>
                                <w:color w:val="000000"/>
                                <w:sz w:val="28"/>
                              </w:rPr>
                            </w:pPr>
                            <w:r>
                              <w:rPr>
                                <w:bCs/>
                                <w:color w:val="000000"/>
                                <w:sz w:val="28"/>
                              </w:rPr>
                              <w:t xml:space="preserve">Trần Văn Thế      </w:t>
                            </w:r>
                            <w:r w:rsidR="000E0FC4">
                              <w:rPr>
                                <w:bCs/>
                                <w:color w:val="000000"/>
                                <w:sz w:val="28"/>
                              </w:rPr>
                              <w:t xml:space="preserve">         </w:t>
                            </w:r>
                            <w:r w:rsidR="005A5D4B">
                              <w:rPr>
                                <w:bCs/>
                                <w:color w:val="000000"/>
                                <w:sz w:val="28"/>
                              </w:rPr>
                              <w:t xml:space="preserve">    </w:t>
                            </w:r>
                            <w:r>
                              <w:rPr>
                                <w:bCs/>
                                <w:color w:val="000000"/>
                                <w:sz w:val="28"/>
                              </w:rPr>
                              <w:t>-    20520770</w:t>
                            </w:r>
                          </w:p>
                          <w:p w14:paraId="58369E01" w14:textId="18224AC1" w:rsidR="007B041E" w:rsidRDefault="007B041E" w:rsidP="007B041E">
                            <w:pPr>
                              <w:spacing w:line="258" w:lineRule="auto"/>
                              <w:jc w:val="center"/>
                              <w:textDirection w:val="btLr"/>
                              <w:rPr>
                                <w:bCs/>
                                <w:color w:val="000000"/>
                                <w:sz w:val="28"/>
                              </w:rPr>
                            </w:pPr>
                            <w:r>
                              <w:rPr>
                                <w:bCs/>
                                <w:color w:val="000000"/>
                                <w:sz w:val="28"/>
                              </w:rPr>
                              <w:t xml:space="preserve">Nguyễn Minh Duy      </w:t>
                            </w:r>
                            <w:r w:rsidR="000E0FC4">
                              <w:rPr>
                                <w:bCs/>
                                <w:color w:val="000000"/>
                                <w:sz w:val="28"/>
                              </w:rPr>
                              <w:t xml:space="preserve">  </w:t>
                            </w:r>
                            <w:r w:rsidR="005A5D4B">
                              <w:rPr>
                                <w:bCs/>
                                <w:color w:val="000000"/>
                                <w:sz w:val="28"/>
                              </w:rPr>
                              <w:t xml:space="preserve"> </w:t>
                            </w:r>
                            <w:r>
                              <w:rPr>
                                <w:bCs/>
                                <w:color w:val="000000"/>
                                <w:sz w:val="28"/>
                              </w:rPr>
                              <w:t>-      21522005</w:t>
                            </w:r>
                          </w:p>
                          <w:p w14:paraId="42587663" w14:textId="77777777" w:rsidR="007B041E" w:rsidRDefault="007B041E" w:rsidP="007B041E">
                            <w:pPr>
                              <w:spacing w:line="258" w:lineRule="auto"/>
                              <w:textDirection w:val="btLr"/>
                              <w:rPr>
                                <w:bCs/>
                                <w:color w:val="000000"/>
                                <w:sz w:val="28"/>
                              </w:rPr>
                            </w:pPr>
                          </w:p>
                          <w:p w14:paraId="56C28EA1" w14:textId="77777777" w:rsidR="007B041E" w:rsidRPr="00A332C0" w:rsidRDefault="007B041E" w:rsidP="007B041E">
                            <w:pPr>
                              <w:spacing w:line="258" w:lineRule="auto"/>
                              <w:textDirection w:val="btLr"/>
                              <w:rPr>
                                <w:bCs/>
                                <w:color w:val="000000"/>
                                <w:sz w:val="28"/>
                              </w:rPr>
                            </w:pPr>
                          </w:p>
                          <w:p w14:paraId="00E68817" w14:textId="77777777" w:rsidR="007B041E" w:rsidRPr="00A332C0" w:rsidRDefault="007B041E" w:rsidP="007B041E">
                            <w:pPr>
                              <w:spacing w:line="258" w:lineRule="auto"/>
                              <w:textDirection w:val="btLr"/>
                              <w:rPr>
                                <w:bCs/>
                              </w:rPr>
                            </w:pPr>
                          </w:p>
                        </w:txbxContent>
                      </wps:txbx>
                      <wps:bodyPr spcFirstLastPara="1" wrap="square" lIns="91425" tIns="45700" rIns="91425" bIns="45700" anchor="t" anchorCtr="0">
                        <a:noAutofit/>
                      </wps:bodyPr>
                    </wps:wsp>
                  </a:graphicData>
                </a:graphic>
              </wp:inline>
            </w:drawing>
          </mc:Choice>
          <mc:Fallback>
            <w:pict>
              <v:rect w14:anchorId="74AE0DD1" id="Rectangle 2053007393" o:spid="_x0000_s1027" style="width:449.2pt;height:366.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" filled="f" stroked="f">
                <v:textbox inset="2.53958mm,1.2694mm,2.53958mm,1.2694mm">
                  <w:txbxContent>
                    <w:p w14:paraId="5710C062" w14:textId="1B62054E" w:rsidR="007B041E" w:rsidRDefault="007B041E" w:rsidP="007B041E">
                      <w:pPr>
                        <w:jc w:val="center"/>
                        <w:textDirection w:val="btLr"/>
                        <w:rPr>
                          <w:b/>
                          <w:color w:val="FF0000"/>
                          <w:sz w:val="32"/>
                        </w:rPr>
                      </w:pPr>
                      <w:r>
                        <w:rPr>
                          <w:b/>
                          <w:color w:val="FF0000"/>
                          <w:sz w:val="32"/>
                        </w:rPr>
                        <w:t xml:space="preserve">Bài tập lớn </w:t>
                      </w:r>
                      <w:r w:rsidR="002C1834">
                        <w:rPr>
                          <w:b/>
                          <w:color w:val="FF0000"/>
                          <w:sz w:val="32"/>
                        </w:rPr>
                        <w:t>2</w:t>
                      </w:r>
                    </w:p>
                    <w:p w14:paraId="38B1583D" w14:textId="2C59CB2C" w:rsidR="007B041E" w:rsidRDefault="002C1834" w:rsidP="007B041E">
                      <w:pPr>
                        <w:jc w:val="center"/>
                        <w:textDirection w:val="btLr"/>
                        <w:rPr>
                          <w:b/>
                          <w:color w:val="FF0000"/>
                          <w:sz w:val="32"/>
                        </w:rPr>
                      </w:pPr>
                      <w:r>
                        <w:rPr>
                          <w:b/>
                          <w:color w:val="FF0000"/>
                          <w:sz w:val="32"/>
                        </w:rPr>
                        <w:t>Cơ chế phân tán trong hệ quản trị RavenDB</w:t>
                      </w:r>
                    </w:p>
                    <w:p w14:paraId="0692FC39" w14:textId="77777777" w:rsidR="007B041E" w:rsidRDefault="007B041E" w:rsidP="007B041E">
                      <w:pPr>
                        <w:spacing w:line="258" w:lineRule="auto"/>
                        <w:jc w:val="center"/>
                        <w:textDirection w:val="btLr"/>
                        <w:rPr>
                          <w:b/>
                          <w:color w:val="000000"/>
                          <w:sz w:val="28"/>
                        </w:rPr>
                      </w:pPr>
                      <w:r w:rsidRPr="00EC7C58">
                        <w:rPr>
                          <w:b/>
                          <w:color w:val="000000"/>
                          <w:sz w:val="28"/>
                          <w:u w:val="single"/>
                        </w:rPr>
                        <w:t>Môn học</w:t>
                      </w:r>
                      <w:r w:rsidRPr="002F204B">
                        <w:rPr>
                          <w:b/>
                          <w:color w:val="000000"/>
                          <w:sz w:val="28"/>
                        </w:rPr>
                        <w:t>:</w:t>
                      </w:r>
                    </w:p>
                    <w:p w14:paraId="4FE2C4F0" w14:textId="77777777" w:rsidR="007B041E" w:rsidRPr="008C66F0" w:rsidRDefault="007B041E" w:rsidP="007B041E">
                      <w:pPr>
                        <w:spacing w:line="258" w:lineRule="auto"/>
                        <w:jc w:val="center"/>
                        <w:textDirection w:val="btLr"/>
                        <w:rPr>
                          <w:ins w:id="1" w:author="Unknown" w:date="2023-12-31T05:17:00Z"/>
                          <w:b/>
                          <w:color w:val="000000"/>
                          <w:sz w:val="28"/>
                          <w:u w:val="single"/>
                        </w:rPr>
                      </w:pPr>
                      <w:r>
                        <w:rPr>
                          <w:b/>
                          <w:color w:val="000000"/>
                          <w:sz w:val="28"/>
                        </w:rPr>
                        <w:t>CƠ SỞ DỮ LIỆU PHÂN TÁN</w:t>
                      </w:r>
                    </w:p>
                    <w:p w14:paraId="49AA07CC" w14:textId="77777777" w:rsidR="007B041E" w:rsidRDefault="007B041E" w:rsidP="007B041E">
                      <w:pPr>
                        <w:spacing w:line="258" w:lineRule="auto"/>
                        <w:jc w:val="center"/>
                        <w:textDirection w:val="btLr"/>
                        <w:rPr>
                          <w:b/>
                          <w:color w:val="000000"/>
                          <w:sz w:val="28"/>
                          <w:u w:val="single"/>
                        </w:rPr>
                      </w:pPr>
                      <w:r w:rsidRPr="008C2F9C">
                        <w:rPr>
                          <w:bCs/>
                          <w:color w:val="000000"/>
                          <w:sz w:val="28"/>
                        </w:rPr>
                        <w:t>Giảng viên hướng dẫn</w:t>
                      </w:r>
                      <w:r w:rsidRPr="00A332C0">
                        <w:rPr>
                          <w:bCs/>
                          <w:color w:val="000000"/>
                          <w:sz w:val="28"/>
                        </w:rPr>
                        <w:t xml:space="preserve">: </w:t>
                      </w:r>
                      <w:r w:rsidRPr="00A332C0">
                        <w:rPr>
                          <w:b/>
                          <w:color w:val="000000"/>
                          <w:sz w:val="28"/>
                        </w:rPr>
                        <w:t>Nguyễn Minh Nhựt</w:t>
                      </w:r>
                    </w:p>
                    <w:p w14:paraId="1AFA0A6F" w14:textId="77777777" w:rsidR="007B041E" w:rsidRDefault="007B041E" w:rsidP="007B041E">
                      <w:pPr>
                        <w:spacing w:line="258" w:lineRule="auto"/>
                        <w:jc w:val="center"/>
                        <w:textDirection w:val="btLr"/>
                        <w:rPr>
                          <w:bCs/>
                          <w:color w:val="000000"/>
                          <w:sz w:val="28"/>
                        </w:rPr>
                      </w:pPr>
                      <w:r>
                        <w:rPr>
                          <w:bCs/>
                          <w:color w:val="000000"/>
                          <w:sz w:val="28"/>
                        </w:rPr>
                        <w:t>Lớp: IS211.O11.HTCL</w:t>
                      </w:r>
                    </w:p>
                    <w:p w14:paraId="056EF854" w14:textId="77777777" w:rsidR="007B041E" w:rsidRDefault="007B041E" w:rsidP="007B041E">
                      <w:pPr>
                        <w:spacing w:line="258" w:lineRule="auto"/>
                        <w:textDirection w:val="btLr"/>
                        <w:rPr>
                          <w:bCs/>
                          <w:color w:val="000000"/>
                          <w:sz w:val="28"/>
                        </w:rPr>
                      </w:pPr>
                    </w:p>
                    <w:p w14:paraId="0D39643E" w14:textId="77777777" w:rsidR="007B041E" w:rsidRPr="00376581" w:rsidRDefault="007B041E" w:rsidP="007B041E">
                      <w:pPr>
                        <w:spacing w:line="258" w:lineRule="auto"/>
                        <w:jc w:val="center"/>
                        <w:textDirection w:val="btLr"/>
                        <w:rPr>
                          <w:b/>
                          <w:color w:val="000000"/>
                          <w:sz w:val="28"/>
                        </w:rPr>
                      </w:pPr>
                      <w:r w:rsidRPr="00376581">
                        <w:rPr>
                          <w:b/>
                          <w:color w:val="000000"/>
                          <w:sz w:val="28"/>
                        </w:rPr>
                        <w:t>Sinh viên thực hiện:</w:t>
                      </w:r>
                    </w:p>
                    <w:p w14:paraId="6DC75B10" w14:textId="27C9EEC8" w:rsidR="007B041E" w:rsidRDefault="007B041E" w:rsidP="007B041E">
                      <w:pPr>
                        <w:spacing w:line="258" w:lineRule="auto"/>
                        <w:jc w:val="center"/>
                        <w:textDirection w:val="btLr"/>
                        <w:rPr>
                          <w:bCs/>
                          <w:color w:val="000000"/>
                          <w:sz w:val="28"/>
                        </w:rPr>
                      </w:pPr>
                      <w:r>
                        <w:rPr>
                          <w:bCs/>
                          <w:color w:val="000000"/>
                          <w:sz w:val="28"/>
                        </w:rPr>
                        <w:t>Đỗ Huỳnh Mỹ Tâm      -       20520746</w:t>
                      </w:r>
                    </w:p>
                    <w:p w14:paraId="13FD6C07" w14:textId="7523EBE4" w:rsidR="007B041E" w:rsidRDefault="007B041E" w:rsidP="007B041E">
                      <w:pPr>
                        <w:spacing w:line="258" w:lineRule="auto"/>
                        <w:jc w:val="center"/>
                        <w:textDirection w:val="btLr"/>
                        <w:rPr>
                          <w:bCs/>
                          <w:color w:val="000000"/>
                          <w:sz w:val="28"/>
                        </w:rPr>
                      </w:pPr>
                      <w:r>
                        <w:rPr>
                          <w:bCs/>
                          <w:color w:val="000000"/>
                          <w:sz w:val="28"/>
                        </w:rPr>
                        <w:t xml:space="preserve">Lưu Vĩnh Phát      </w:t>
                      </w:r>
                      <w:r w:rsidR="000E0FC4">
                        <w:rPr>
                          <w:bCs/>
                          <w:color w:val="000000"/>
                          <w:sz w:val="28"/>
                        </w:rPr>
                        <w:t xml:space="preserve">        </w:t>
                      </w:r>
                      <w:r w:rsidR="005A5D4B">
                        <w:rPr>
                          <w:bCs/>
                          <w:color w:val="000000"/>
                          <w:sz w:val="28"/>
                        </w:rPr>
                        <w:t xml:space="preserve">  </w:t>
                      </w:r>
                      <w:r>
                        <w:rPr>
                          <w:bCs/>
                          <w:color w:val="000000"/>
                          <w:sz w:val="28"/>
                        </w:rPr>
                        <w:t>-     20521733</w:t>
                      </w:r>
                    </w:p>
                    <w:p w14:paraId="7C25FBB7" w14:textId="636CD0E4" w:rsidR="007B041E" w:rsidRDefault="007B041E" w:rsidP="007B041E">
                      <w:pPr>
                        <w:spacing w:line="258" w:lineRule="auto"/>
                        <w:jc w:val="center"/>
                        <w:textDirection w:val="btLr"/>
                        <w:rPr>
                          <w:bCs/>
                          <w:color w:val="000000"/>
                          <w:sz w:val="28"/>
                        </w:rPr>
                      </w:pPr>
                      <w:r>
                        <w:rPr>
                          <w:bCs/>
                          <w:color w:val="000000"/>
                          <w:sz w:val="28"/>
                        </w:rPr>
                        <w:t xml:space="preserve">Trần Văn Thế      </w:t>
                      </w:r>
                      <w:r w:rsidR="000E0FC4">
                        <w:rPr>
                          <w:bCs/>
                          <w:color w:val="000000"/>
                          <w:sz w:val="28"/>
                        </w:rPr>
                        <w:t xml:space="preserve">         </w:t>
                      </w:r>
                      <w:r w:rsidR="005A5D4B">
                        <w:rPr>
                          <w:bCs/>
                          <w:color w:val="000000"/>
                          <w:sz w:val="28"/>
                        </w:rPr>
                        <w:t xml:space="preserve">    </w:t>
                      </w:r>
                      <w:r>
                        <w:rPr>
                          <w:bCs/>
                          <w:color w:val="000000"/>
                          <w:sz w:val="28"/>
                        </w:rPr>
                        <w:t>-    20520770</w:t>
                      </w:r>
                    </w:p>
                    <w:p w14:paraId="58369E01" w14:textId="18224AC1" w:rsidR="007B041E" w:rsidRDefault="007B041E" w:rsidP="007B041E">
                      <w:pPr>
                        <w:spacing w:line="258" w:lineRule="auto"/>
                        <w:jc w:val="center"/>
                        <w:textDirection w:val="btLr"/>
                        <w:rPr>
                          <w:bCs/>
                          <w:color w:val="000000"/>
                          <w:sz w:val="28"/>
                        </w:rPr>
                      </w:pPr>
                      <w:r>
                        <w:rPr>
                          <w:bCs/>
                          <w:color w:val="000000"/>
                          <w:sz w:val="28"/>
                        </w:rPr>
                        <w:t xml:space="preserve">Nguyễn Minh Duy      </w:t>
                      </w:r>
                      <w:r w:rsidR="000E0FC4">
                        <w:rPr>
                          <w:bCs/>
                          <w:color w:val="000000"/>
                          <w:sz w:val="28"/>
                        </w:rPr>
                        <w:t xml:space="preserve">  </w:t>
                      </w:r>
                      <w:r w:rsidR="005A5D4B">
                        <w:rPr>
                          <w:bCs/>
                          <w:color w:val="000000"/>
                          <w:sz w:val="28"/>
                        </w:rPr>
                        <w:t xml:space="preserve"> </w:t>
                      </w:r>
                      <w:r>
                        <w:rPr>
                          <w:bCs/>
                          <w:color w:val="000000"/>
                          <w:sz w:val="28"/>
                        </w:rPr>
                        <w:t>-      21522005</w:t>
                      </w:r>
                    </w:p>
                    <w:p w14:paraId="42587663" w14:textId="77777777" w:rsidR="007B041E" w:rsidRDefault="007B041E" w:rsidP="007B041E">
                      <w:pPr>
                        <w:spacing w:line="258" w:lineRule="auto"/>
                        <w:textDirection w:val="btLr"/>
                        <w:rPr>
                          <w:bCs/>
                          <w:color w:val="000000"/>
                          <w:sz w:val="28"/>
                        </w:rPr>
                      </w:pPr>
                    </w:p>
                    <w:p w14:paraId="56C28EA1" w14:textId="77777777" w:rsidR="007B041E" w:rsidRPr="00A332C0" w:rsidRDefault="007B041E" w:rsidP="007B041E">
                      <w:pPr>
                        <w:spacing w:line="258" w:lineRule="auto"/>
                        <w:textDirection w:val="btLr"/>
                        <w:rPr>
                          <w:bCs/>
                          <w:color w:val="000000"/>
                          <w:sz w:val="28"/>
                        </w:rPr>
                      </w:pPr>
                    </w:p>
                    <w:p w14:paraId="00E68817" w14:textId="77777777" w:rsidR="007B041E" w:rsidRPr="00A332C0" w:rsidRDefault="007B041E" w:rsidP="007B041E">
                      <w:pPr>
                        <w:spacing w:line="258" w:lineRule="auto"/>
                        <w:textDirection w:val="btLr"/>
                        <w:rPr>
                          <w:bCs/>
                        </w:rPr>
                      </w:pPr>
                    </w:p>
                  </w:txbxContent>
                </v:textbox>
                <w10:anchorlock/>
              </v:rect>
            </w:pict>
          </mc:Fallback>
        </mc:AlternateContent>
      </w:r>
    </w:p>
    <w:sdt>
      <w:sdtPr>
        <w:rPr>
          <w:rFonts w:ascii="Times New Roman" w:eastAsiaTheme="minorHAnsi" w:hAnsi="Times New Roman" w:cstheme="minorBidi"/>
          <w:color w:val="auto"/>
          <w:sz w:val="24"/>
          <w:szCs w:val="22"/>
          <w14:ligatures w14:val="standardContextual"/>
        </w:rPr>
        <w:id w:val="83271928"/>
        <w:docPartObj>
          <w:docPartGallery w:val="Table of Contents"/>
          <w:docPartUnique/>
        </w:docPartObj>
      </w:sdtPr>
      <w:sdtEndPr>
        <w:rPr>
          <w:b/>
          <w:bCs/>
          <w:noProof/>
        </w:rPr>
      </w:sdtEndPr>
      <w:sdtContent>
        <w:p w14:paraId="31AE7F76" w14:textId="3366D655" w:rsidR="009247AE" w:rsidRPr="00834B68" w:rsidRDefault="00834B68" w:rsidP="003931F6">
          <w:pPr>
            <w:pStyle w:val="TOCHeading"/>
            <w:jc w:val="center"/>
            <w:rPr>
              <w:b/>
              <w:bCs/>
              <w:sz w:val="44"/>
              <w:szCs w:val="44"/>
            </w:rPr>
          </w:pPr>
          <w:r w:rsidRPr="00834B68">
            <w:rPr>
              <w:b/>
              <w:bCs/>
              <w:sz w:val="44"/>
              <w:szCs w:val="44"/>
            </w:rPr>
            <w:t>Mục Lục</w:t>
          </w:r>
        </w:p>
        <w:p w14:paraId="0442AC65" w14:textId="01EFC9EF" w:rsidR="009247AE" w:rsidRDefault="009247AE">
          <w:pPr>
            <w:pStyle w:val="TOC1"/>
            <w:tabs>
              <w:tab w:val="right" w:leader="dot" w:pos="9350"/>
            </w:tabs>
            <w:rPr>
              <w:rFonts w:asciiTheme="minorHAnsi" w:eastAsiaTheme="minorEastAsia" w:hAnsiTheme="minorHAnsi"/>
              <w:noProof/>
              <w:kern w:val="2"/>
              <w:sz w:val="22"/>
              <w:lang w:val="vi-VN" w:eastAsia="vi-VN"/>
            </w:rPr>
          </w:pPr>
          <w:r>
            <w:fldChar w:fldCharType="begin"/>
          </w:r>
          <w:r>
            <w:instrText xml:space="preserve"> TOC \o "1-3" \h \z \u </w:instrText>
          </w:r>
          <w:r>
            <w:fldChar w:fldCharType="separate"/>
          </w:r>
          <w:hyperlink w:anchor="_Toc155221994" w:history="1">
            <w:r w:rsidRPr="00F47DF5">
              <w:rPr>
                <w:rStyle w:val="Hyperlink"/>
                <w:noProof/>
              </w:rPr>
              <w:t>Chương 1. Giới thiệu</w:t>
            </w:r>
            <w:r>
              <w:rPr>
                <w:noProof/>
                <w:webHidden/>
              </w:rPr>
              <w:tab/>
            </w:r>
            <w:r>
              <w:rPr>
                <w:noProof/>
                <w:webHidden/>
              </w:rPr>
              <w:fldChar w:fldCharType="begin"/>
            </w:r>
            <w:r>
              <w:rPr>
                <w:noProof/>
                <w:webHidden/>
              </w:rPr>
              <w:instrText xml:space="preserve"> PAGEREF _Toc155221994 \h </w:instrText>
            </w:r>
            <w:r>
              <w:rPr>
                <w:noProof/>
                <w:webHidden/>
              </w:rPr>
            </w:r>
            <w:r>
              <w:rPr>
                <w:noProof/>
                <w:webHidden/>
              </w:rPr>
              <w:fldChar w:fldCharType="separate"/>
            </w:r>
            <w:r>
              <w:rPr>
                <w:noProof/>
                <w:webHidden/>
              </w:rPr>
              <w:t>4</w:t>
            </w:r>
            <w:r>
              <w:rPr>
                <w:noProof/>
                <w:webHidden/>
              </w:rPr>
              <w:fldChar w:fldCharType="end"/>
            </w:r>
          </w:hyperlink>
        </w:p>
        <w:p w14:paraId="0CDC5CA9" w14:textId="3EDC6645"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1995" w:history="1">
            <w:r w:rsidR="009247AE" w:rsidRPr="00F47DF5">
              <w:rPr>
                <w:rStyle w:val="Hyperlink"/>
                <w:noProof/>
              </w:rPr>
              <w:t>1.1.</w:t>
            </w:r>
            <w:r w:rsidR="009247AE">
              <w:rPr>
                <w:rFonts w:asciiTheme="minorHAnsi" w:eastAsiaTheme="minorEastAsia" w:hAnsiTheme="minorHAnsi"/>
                <w:noProof/>
                <w:kern w:val="2"/>
                <w:sz w:val="22"/>
                <w:lang w:val="vi-VN" w:eastAsia="vi-VN"/>
              </w:rPr>
              <w:tab/>
            </w:r>
            <w:r w:rsidR="009247AE" w:rsidRPr="00F47DF5">
              <w:rPr>
                <w:rStyle w:val="Hyperlink"/>
                <w:noProof/>
              </w:rPr>
              <w:t>Giới thiệu về hệ quản trị CSDL NoSQL</w:t>
            </w:r>
            <w:r w:rsidR="009247AE">
              <w:rPr>
                <w:noProof/>
                <w:webHidden/>
              </w:rPr>
              <w:tab/>
            </w:r>
            <w:r w:rsidR="009247AE">
              <w:rPr>
                <w:noProof/>
                <w:webHidden/>
              </w:rPr>
              <w:fldChar w:fldCharType="begin"/>
            </w:r>
            <w:r w:rsidR="009247AE">
              <w:rPr>
                <w:noProof/>
                <w:webHidden/>
              </w:rPr>
              <w:instrText xml:space="preserve"> PAGEREF _Toc155221995 \h </w:instrText>
            </w:r>
            <w:r w:rsidR="009247AE">
              <w:rPr>
                <w:noProof/>
                <w:webHidden/>
              </w:rPr>
            </w:r>
            <w:r w:rsidR="009247AE">
              <w:rPr>
                <w:noProof/>
                <w:webHidden/>
              </w:rPr>
              <w:fldChar w:fldCharType="separate"/>
            </w:r>
            <w:r w:rsidR="009247AE">
              <w:rPr>
                <w:noProof/>
                <w:webHidden/>
              </w:rPr>
              <w:t>4</w:t>
            </w:r>
            <w:r w:rsidR="009247AE">
              <w:rPr>
                <w:noProof/>
                <w:webHidden/>
              </w:rPr>
              <w:fldChar w:fldCharType="end"/>
            </w:r>
          </w:hyperlink>
        </w:p>
        <w:p w14:paraId="7CDB7B2F" w14:textId="5AA262E8" w:rsidR="009247AE" w:rsidRDefault="00000000">
          <w:pPr>
            <w:pStyle w:val="TOC2"/>
            <w:tabs>
              <w:tab w:val="right" w:leader="dot" w:pos="9350"/>
            </w:tabs>
            <w:rPr>
              <w:rFonts w:asciiTheme="minorHAnsi" w:eastAsiaTheme="minorEastAsia" w:hAnsiTheme="minorHAnsi"/>
              <w:noProof/>
              <w:kern w:val="2"/>
              <w:sz w:val="22"/>
              <w:lang w:val="vi-VN" w:eastAsia="vi-VN"/>
            </w:rPr>
          </w:pPr>
          <w:hyperlink w:anchor="_Toc155221996" w:history="1">
            <w:r w:rsidR="009247AE" w:rsidRPr="00F47DF5">
              <w:rPr>
                <w:rStyle w:val="Hyperlink"/>
                <w:noProof/>
              </w:rPr>
              <w:t>1.2. Giới thiệu về RavenDB</w:t>
            </w:r>
            <w:r w:rsidR="009247AE">
              <w:rPr>
                <w:noProof/>
                <w:webHidden/>
              </w:rPr>
              <w:tab/>
            </w:r>
            <w:r w:rsidR="009247AE">
              <w:rPr>
                <w:noProof/>
                <w:webHidden/>
              </w:rPr>
              <w:fldChar w:fldCharType="begin"/>
            </w:r>
            <w:r w:rsidR="009247AE">
              <w:rPr>
                <w:noProof/>
                <w:webHidden/>
              </w:rPr>
              <w:instrText xml:space="preserve"> PAGEREF _Toc155221996 \h </w:instrText>
            </w:r>
            <w:r w:rsidR="009247AE">
              <w:rPr>
                <w:noProof/>
                <w:webHidden/>
              </w:rPr>
            </w:r>
            <w:r w:rsidR="009247AE">
              <w:rPr>
                <w:noProof/>
                <w:webHidden/>
              </w:rPr>
              <w:fldChar w:fldCharType="separate"/>
            </w:r>
            <w:r w:rsidR="009247AE">
              <w:rPr>
                <w:noProof/>
                <w:webHidden/>
              </w:rPr>
              <w:t>5</w:t>
            </w:r>
            <w:r w:rsidR="009247AE">
              <w:rPr>
                <w:noProof/>
                <w:webHidden/>
              </w:rPr>
              <w:fldChar w:fldCharType="end"/>
            </w:r>
          </w:hyperlink>
        </w:p>
        <w:p w14:paraId="0B11B855" w14:textId="2A33348C" w:rsidR="009247AE" w:rsidRDefault="00000000">
          <w:pPr>
            <w:pStyle w:val="TOC3"/>
            <w:tabs>
              <w:tab w:val="right" w:leader="dot" w:pos="9350"/>
            </w:tabs>
            <w:rPr>
              <w:rFonts w:asciiTheme="minorHAnsi" w:eastAsiaTheme="minorEastAsia" w:hAnsiTheme="minorHAnsi"/>
              <w:noProof/>
              <w:kern w:val="2"/>
              <w:sz w:val="22"/>
              <w:lang w:val="vi-VN" w:eastAsia="vi-VN"/>
            </w:rPr>
          </w:pPr>
          <w:hyperlink w:anchor="_Toc155221997" w:history="1">
            <w:r w:rsidR="009247AE" w:rsidRPr="00F47DF5">
              <w:rPr>
                <w:rStyle w:val="Hyperlink"/>
                <w:noProof/>
              </w:rPr>
              <w:t>1.2.1.Tổng quan</w:t>
            </w:r>
            <w:r w:rsidR="009247AE">
              <w:rPr>
                <w:noProof/>
                <w:webHidden/>
              </w:rPr>
              <w:tab/>
            </w:r>
            <w:r w:rsidR="009247AE">
              <w:rPr>
                <w:noProof/>
                <w:webHidden/>
              </w:rPr>
              <w:fldChar w:fldCharType="begin"/>
            </w:r>
            <w:r w:rsidR="009247AE">
              <w:rPr>
                <w:noProof/>
                <w:webHidden/>
              </w:rPr>
              <w:instrText xml:space="preserve"> PAGEREF _Toc155221997 \h </w:instrText>
            </w:r>
            <w:r w:rsidR="009247AE">
              <w:rPr>
                <w:noProof/>
                <w:webHidden/>
              </w:rPr>
            </w:r>
            <w:r w:rsidR="009247AE">
              <w:rPr>
                <w:noProof/>
                <w:webHidden/>
              </w:rPr>
              <w:fldChar w:fldCharType="separate"/>
            </w:r>
            <w:r w:rsidR="009247AE">
              <w:rPr>
                <w:noProof/>
                <w:webHidden/>
              </w:rPr>
              <w:t>5</w:t>
            </w:r>
            <w:r w:rsidR="009247AE">
              <w:rPr>
                <w:noProof/>
                <w:webHidden/>
              </w:rPr>
              <w:fldChar w:fldCharType="end"/>
            </w:r>
          </w:hyperlink>
        </w:p>
        <w:p w14:paraId="41D94AE7" w14:textId="660C5902" w:rsidR="009247AE" w:rsidRDefault="00000000">
          <w:pPr>
            <w:pStyle w:val="TOC3"/>
            <w:tabs>
              <w:tab w:val="right" w:leader="dot" w:pos="9350"/>
            </w:tabs>
            <w:rPr>
              <w:rFonts w:asciiTheme="minorHAnsi" w:eastAsiaTheme="minorEastAsia" w:hAnsiTheme="minorHAnsi"/>
              <w:noProof/>
              <w:kern w:val="2"/>
              <w:sz w:val="22"/>
              <w:lang w:val="vi-VN" w:eastAsia="vi-VN"/>
            </w:rPr>
          </w:pPr>
          <w:hyperlink w:anchor="_Toc155221998" w:history="1">
            <w:r w:rsidR="009247AE" w:rsidRPr="00F47DF5">
              <w:rPr>
                <w:rStyle w:val="Hyperlink"/>
                <w:noProof/>
              </w:rPr>
              <w:t>1.2.2.Đặc điểm</w:t>
            </w:r>
            <w:r w:rsidR="009247AE">
              <w:rPr>
                <w:noProof/>
                <w:webHidden/>
              </w:rPr>
              <w:tab/>
            </w:r>
            <w:r w:rsidR="009247AE">
              <w:rPr>
                <w:noProof/>
                <w:webHidden/>
              </w:rPr>
              <w:fldChar w:fldCharType="begin"/>
            </w:r>
            <w:r w:rsidR="009247AE">
              <w:rPr>
                <w:noProof/>
                <w:webHidden/>
              </w:rPr>
              <w:instrText xml:space="preserve"> PAGEREF _Toc155221998 \h </w:instrText>
            </w:r>
            <w:r w:rsidR="009247AE">
              <w:rPr>
                <w:noProof/>
                <w:webHidden/>
              </w:rPr>
            </w:r>
            <w:r w:rsidR="009247AE">
              <w:rPr>
                <w:noProof/>
                <w:webHidden/>
              </w:rPr>
              <w:fldChar w:fldCharType="separate"/>
            </w:r>
            <w:r w:rsidR="009247AE">
              <w:rPr>
                <w:noProof/>
                <w:webHidden/>
              </w:rPr>
              <w:t>5</w:t>
            </w:r>
            <w:r w:rsidR="009247AE">
              <w:rPr>
                <w:noProof/>
                <w:webHidden/>
              </w:rPr>
              <w:fldChar w:fldCharType="end"/>
            </w:r>
          </w:hyperlink>
        </w:p>
        <w:p w14:paraId="481B5855" w14:textId="35046CA7" w:rsidR="009247AE" w:rsidRDefault="00000000">
          <w:pPr>
            <w:pStyle w:val="TOC3"/>
            <w:tabs>
              <w:tab w:val="right" w:leader="dot" w:pos="9350"/>
            </w:tabs>
            <w:rPr>
              <w:rFonts w:asciiTheme="minorHAnsi" w:eastAsiaTheme="minorEastAsia" w:hAnsiTheme="minorHAnsi"/>
              <w:noProof/>
              <w:kern w:val="2"/>
              <w:sz w:val="22"/>
              <w:lang w:val="vi-VN" w:eastAsia="vi-VN"/>
            </w:rPr>
          </w:pPr>
          <w:hyperlink w:anchor="_Toc155221999" w:history="1">
            <w:r w:rsidR="009247AE" w:rsidRPr="00F47DF5">
              <w:rPr>
                <w:rStyle w:val="Hyperlink"/>
                <w:noProof/>
              </w:rPr>
              <w:t>1.2.3.Ưu điểm</w:t>
            </w:r>
            <w:r w:rsidR="009247AE">
              <w:rPr>
                <w:noProof/>
                <w:webHidden/>
              </w:rPr>
              <w:tab/>
            </w:r>
            <w:r w:rsidR="009247AE">
              <w:rPr>
                <w:noProof/>
                <w:webHidden/>
              </w:rPr>
              <w:fldChar w:fldCharType="begin"/>
            </w:r>
            <w:r w:rsidR="009247AE">
              <w:rPr>
                <w:noProof/>
                <w:webHidden/>
              </w:rPr>
              <w:instrText xml:space="preserve"> PAGEREF _Toc155221999 \h </w:instrText>
            </w:r>
            <w:r w:rsidR="009247AE">
              <w:rPr>
                <w:noProof/>
                <w:webHidden/>
              </w:rPr>
            </w:r>
            <w:r w:rsidR="009247AE">
              <w:rPr>
                <w:noProof/>
                <w:webHidden/>
              </w:rPr>
              <w:fldChar w:fldCharType="separate"/>
            </w:r>
            <w:r w:rsidR="009247AE">
              <w:rPr>
                <w:noProof/>
                <w:webHidden/>
              </w:rPr>
              <w:t>6</w:t>
            </w:r>
            <w:r w:rsidR="009247AE">
              <w:rPr>
                <w:noProof/>
                <w:webHidden/>
              </w:rPr>
              <w:fldChar w:fldCharType="end"/>
            </w:r>
          </w:hyperlink>
        </w:p>
        <w:p w14:paraId="5C189B9B" w14:textId="184ECCAC" w:rsidR="009247AE" w:rsidRDefault="00000000">
          <w:pPr>
            <w:pStyle w:val="TOC3"/>
            <w:tabs>
              <w:tab w:val="right" w:leader="dot" w:pos="9350"/>
            </w:tabs>
            <w:rPr>
              <w:rFonts w:asciiTheme="minorHAnsi" w:eastAsiaTheme="minorEastAsia" w:hAnsiTheme="minorHAnsi"/>
              <w:noProof/>
              <w:kern w:val="2"/>
              <w:sz w:val="22"/>
              <w:lang w:val="vi-VN" w:eastAsia="vi-VN"/>
            </w:rPr>
          </w:pPr>
          <w:hyperlink w:anchor="_Toc155222000" w:history="1">
            <w:r w:rsidR="009247AE" w:rsidRPr="00F47DF5">
              <w:rPr>
                <w:rStyle w:val="Hyperlink"/>
                <w:noProof/>
              </w:rPr>
              <w:t>1.2.4.Nhược điểm</w:t>
            </w:r>
            <w:r w:rsidR="009247AE">
              <w:rPr>
                <w:noProof/>
                <w:webHidden/>
              </w:rPr>
              <w:tab/>
            </w:r>
            <w:r w:rsidR="009247AE">
              <w:rPr>
                <w:noProof/>
                <w:webHidden/>
              </w:rPr>
              <w:fldChar w:fldCharType="begin"/>
            </w:r>
            <w:r w:rsidR="009247AE">
              <w:rPr>
                <w:noProof/>
                <w:webHidden/>
              </w:rPr>
              <w:instrText xml:space="preserve"> PAGEREF _Toc155222000 \h </w:instrText>
            </w:r>
            <w:r w:rsidR="009247AE">
              <w:rPr>
                <w:noProof/>
                <w:webHidden/>
              </w:rPr>
            </w:r>
            <w:r w:rsidR="009247AE">
              <w:rPr>
                <w:noProof/>
                <w:webHidden/>
              </w:rPr>
              <w:fldChar w:fldCharType="separate"/>
            </w:r>
            <w:r w:rsidR="009247AE">
              <w:rPr>
                <w:noProof/>
                <w:webHidden/>
              </w:rPr>
              <w:t>7</w:t>
            </w:r>
            <w:r w:rsidR="009247AE">
              <w:rPr>
                <w:noProof/>
                <w:webHidden/>
              </w:rPr>
              <w:fldChar w:fldCharType="end"/>
            </w:r>
          </w:hyperlink>
        </w:p>
        <w:p w14:paraId="37166446" w14:textId="44E455BB" w:rsidR="009247AE" w:rsidRDefault="00000000">
          <w:pPr>
            <w:pStyle w:val="TOC1"/>
            <w:tabs>
              <w:tab w:val="right" w:leader="dot" w:pos="9350"/>
            </w:tabs>
            <w:rPr>
              <w:rFonts w:asciiTheme="minorHAnsi" w:eastAsiaTheme="minorEastAsia" w:hAnsiTheme="minorHAnsi"/>
              <w:noProof/>
              <w:kern w:val="2"/>
              <w:sz w:val="22"/>
              <w:lang w:val="vi-VN" w:eastAsia="vi-VN"/>
            </w:rPr>
          </w:pPr>
          <w:hyperlink w:anchor="_Toc155222001" w:history="1">
            <w:r w:rsidR="009247AE" w:rsidRPr="00F47DF5">
              <w:rPr>
                <w:rStyle w:val="Hyperlink"/>
                <w:noProof/>
              </w:rPr>
              <w:t>Chương 2. Cài đặt ravendb</w:t>
            </w:r>
            <w:r w:rsidR="009247AE">
              <w:rPr>
                <w:noProof/>
                <w:webHidden/>
              </w:rPr>
              <w:tab/>
            </w:r>
            <w:r w:rsidR="009247AE">
              <w:rPr>
                <w:noProof/>
                <w:webHidden/>
              </w:rPr>
              <w:fldChar w:fldCharType="begin"/>
            </w:r>
            <w:r w:rsidR="009247AE">
              <w:rPr>
                <w:noProof/>
                <w:webHidden/>
              </w:rPr>
              <w:instrText xml:space="preserve"> PAGEREF _Toc155222001 \h </w:instrText>
            </w:r>
            <w:r w:rsidR="009247AE">
              <w:rPr>
                <w:noProof/>
                <w:webHidden/>
              </w:rPr>
            </w:r>
            <w:r w:rsidR="009247AE">
              <w:rPr>
                <w:noProof/>
                <w:webHidden/>
              </w:rPr>
              <w:fldChar w:fldCharType="separate"/>
            </w:r>
            <w:r w:rsidR="009247AE">
              <w:rPr>
                <w:noProof/>
                <w:webHidden/>
              </w:rPr>
              <w:t>8</w:t>
            </w:r>
            <w:r w:rsidR="009247AE">
              <w:rPr>
                <w:noProof/>
                <w:webHidden/>
              </w:rPr>
              <w:fldChar w:fldCharType="end"/>
            </w:r>
          </w:hyperlink>
        </w:p>
        <w:p w14:paraId="71119889" w14:textId="356630B5"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02" w:history="1">
            <w:r w:rsidR="009247AE" w:rsidRPr="00F47DF5">
              <w:rPr>
                <w:rStyle w:val="Hyperlink"/>
                <w:noProof/>
              </w:rPr>
              <w:t>2.1.</w:t>
            </w:r>
            <w:r w:rsidR="009247AE">
              <w:rPr>
                <w:rFonts w:asciiTheme="minorHAnsi" w:eastAsiaTheme="minorEastAsia" w:hAnsiTheme="minorHAnsi"/>
                <w:noProof/>
                <w:kern w:val="2"/>
                <w:sz w:val="22"/>
                <w:lang w:val="vi-VN" w:eastAsia="vi-VN"/>
              </w:rPr>
              <w:tab/>
            </w:r>
            <w:r w:rsidR="009247AE" w:rsidRPr="00F47DF5">
              <w:rPr>
                <w:rStyle w:val="Hyperlink"/>
                <w:noProof/>
              </w:rPr>
              <w:t>Cài đặt ravendb trên hai máy</w:t>
            </w:r>
            <w:r w:rsidR="009247AE">
              <w:rPr>
                <w:noProof/>
                <w:webHidden/>
              </w:rPr>
              <w:tab/>
            </w:r>
            <w:r w:rsidR="009247AE">
              <w:rPr>
                <w:noProof/>
                <w:webHidden/>
              </w:rPr>
              <w:fldChar w:fldCharType="begin"/>
            </w:r>
            <w:r w:rsidR="009247AE">
              <w:rPr>
                <w:noProof/>
                <w:webHidden/>
              </w:rPr>
              <w:instrText xml:space="preserve"> PAGEREF _Toc155222002 \h </w:instrText>
            </w:r>
            <w:r w:rsidR="009247AE">
              <w:rPr>
                <w:noProof/>
                <w:webHidden/>
              </w:rPr>
            </w:r>
            <w:r w:rsidR="009247AE">
              <w:rPr>
                <w:noProof/>
                <w:webHidden/>
              </w:rPr>
              <w:fldChar w:fldCharType="separate"/>
            </w:r>
            <w:r w:rsidR="009247AE">
              <w:rPr>
                <w:noProof/>
                <w:webHidden/>
              </w:rPr>
              <w:t>8</w:t>
            </w:r>
            <w:r w:rsidR="009247AE">
              <w:rPr>
                <w:noProof/>
                <w:webHidden/>
              </w:rPr>
              <w:fldChar w:fldCharType="end"/>
            </w:r>
          </w:hyperlink>
        </w:p>
        <w:p w14:paraId="4B15A812" w14:textId="294DD852"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03" w:history="1">
            <w:r w:rsidR="009247AE" w:rsidRPr="00F47DF5">
              <w:rPr>
                <w:rStyle w:val="Hyperlink"/>
                <w:noProof/>
              </w:rPr>
              <w:t>2.2.</w:t>
            </w:r>
            <w:r w:rsidR="009247AE">
              <w:rPr>
                <w:rFonts w:asciiTheme="minorHAnsi" w:eastAsiaTheme="minorEastAsia" w:hAnsiTheme="minorHAnsi"/>
                <w:noProof/>
                <w:kern w:val="2"/>
                <w:sz w:val="22"/>
                <w:lang w:val="vi-VN" w:eastAsia="vi-VN"/>
              </w:rPr>
              <w:tab/>
            </w:r>
            <w:r w:rsidR="009247AE" w:rsidRPr="00F47DF5">
              <w:rPr>
                <w:rStyle w:val="Hyperlink"/>
                <w:noProof/>
              </w:rPr>
              <w:t>Kết nối hai máy bằng Radmin</w:t>
            </w:r>
            <w:r w:rsidR="009247AE">
              <w:rPr>
                <w:noProof/>
                <w:webHidden/>
              </w:rPr>
              <w:tab/>
            </w:r>
            <w:r w:rsidR="009247AE">
              <w:rPr>
                <w:noProof/>
                <w:webHidden/>
              </w:rPr>
              <w:fldChar w:fldCharType="begin"/>
            </w:r>
            <w:r w:rsidR="009247AE">
              <w:rPr>
                <w:noProof/>
                <w:webHidden/>
              </w:rPr>
              <w:instrText xml:space="preserve"> PAGEREF _Toc155222003 \h </w:instrText>
            </w:r>
            <w:r w:rsidR="009247AE">
              <w:rPr>
                <w:noProof/>
                <w:webHidden/>
              </w:rPr>
            </w:r>
            <w:r w:rsidR="009247AE">
              <w:rPr>
                <w:noProof/>
                <w:webHidden/>
              </w:rPr>
              <w:fldChar w:fldCharType="separate"/>
            </w:r>
            <w:r w:rsidR="009247AE">
              <w:rPr>
                <w:noProof/>
                <w:webHidden/>
              </w:rPr>
              <w:t>13</w:t>
            </w:r>
            <w:r w:rsidR="009247AE">
              <w:rPr>
                <w:noProof/>
                <w:webHidden/>
              </w:rPr>
              <w:fldChar w:fldCharType="end"/>
            </w:r>
          </w:hyperlink>
        </w:p>
        <w:p w14:paraId="18DD8E63" w14:textId="32DBE5C8" w:rsidR="009247AE" w:rsidRDefault="00000000">
          <w:pPr>
            <w:pStyle w:val="TOC1"/>
            <w:tabs>
              <w:tab w:val="right" w:leader="dot" w:pos="9350"/>
            </w:tabs>
            <w:rPr>
              <w:rFonts w:asciiTheme="minorHAnsi" w:eastAsiaTheme="minorEastAsia" w:hAnsiTheme="minorHAnsi"/>
              <w:noProof/>
              <w:kern w:val="2"/>
              <w:sz w:val="22"/>
              <w:lang w:val="vi-VN" w:eastAsia="vi-VN"/>
            </w:rPr>
          </w:pPr>
          <w:hyperlink w:anchor="_Toc155222004" w:history="1">
            <w:r w:rsidR="009247AE" w:rsidRPr="00F47DF5">
              <w:rPr>
                <w:rStyle w:val="Hyperlink"/>
                <w:noProof/>
              </w:rPr>
              <w:t>Chương 3. Thiết kế CSDL</w:t>
            </w:r>
            <w:r w:rsidR="009247AE">
              <w:rPr>
                <w:noProof/>
                <w:webHidden/>
              </w:rPr>
              <w:tab/>
            </w:r>
            <w:r w:rsidR="009247AE">
              <w:rPr>
                <w:noProof/>
                <w:webHidden/>
              </w:rPr>
              <w:fldChar w:fldCharType="begin"/>
            </w:r>
            <w:r w:rsidR="009247AE">
              <w:rPr>
                <w:noProof/>
                <w:webHidden/>
              </w:rPr>
              <w:instrText xml:space="preserve"> PAGEREF _Toc155222004 \h </w:instrText>
            </w:r>
            <w:r w:rsidR="009247AE">
              <w:rPr>
                <w:noProof/>
                <w:webHidden/>
              </w:rPr>
            </w:r>
            <w:r w:rsidR="009247AE">
              <w:rPr>
                <w:noProof/>
                <w:webHidden/>
              </w:rPr>
              <w:fldChar w:fldCharType="separate"/>
            </w:r>
            <w:r w:rsidR="009247AE">
              <w:rPr>
                <w:noProof/>
                <w:webHidden/>
              </w:rPr>
              <w:t>14</w:t>
            </w:r>
            <w:r w:rsidR="009247AE">
              <w:rPr>
                <w:noProof/>
                <w:webHidden/>
              </w:rPr>
              <w:fldChar w:fldCharType="end"/>
            </w:r>
          </w:hyperlink>
        </w:p>
        <w:p w14:paraId="06AC2943" w14:textId="5BFB2E09"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05" w:history="1">
            <w:r w:rsidR="009247AE" w:rsidRPr="00F47DF5">
              <w:rPr>
                <w:rStyle w:val="Hyperlink"/>
                <w:noProof/>
              </w:rPr>
              <w:t>3.1.</w:t>
            </w:r>
            <w:r w:rsidR="009247AE">
              <w:rPr>
                <w:rFonts w:asciiTheme="minorHAnsi" w:eastAsiaTheme="minorEastAsia" w:hAnsiTheme="minorHAnsi"/>
                <w:noProof/>
                <w:kern w:val="2"/>
                <w:sz w:val="22"/>
                <w:lang w:val="vi-VN" w:eastAsia="vi-VN"/>
              </w:rPr>
              <w:tab/>
            </w:r>
            <w:r w:rsidR="009247AE" w:rsidRPr="00F47DF5">
              <w:rPr>
                <w:rStyle w:val="Hyperlink"/>
                <w:noProof/>
              </w:rPr>
              <w:t>Mô trả về cơ sở dữ liệu</w:t>
            </w:r>
            <w:r w:rsidR="009247AE">
              <w:rPr>
                <w:noProof/>
                <w:webHidden/>
              </w:rPr>
              <w:tab/>
            </w:r>
            <w:r w:rsidR="009247AE">
              <w:rPr>
                <w:noProof/>
                <w:webHidden/>
              </w:rPr>
              <w:fldChar w:fldCharType="begin"/>
            </w:r>
            <w:r w:rsidR="009247AE">
              <w:rPr>
                <w:noProof/>
                <w:webHidden/>
              </w:rPr>
              <w:instrText xml:space="preserve"> PAGEREF _Toc155222005 \h </w:instrText>
            </w:r>
            <w:r w:rsidR="009247AE">
              <w:rPr>
                <w:noProof/>
                <w:webHidden/>
              </w:rPr>
            </w:r>
            <w:r w:rsidR="009247AE">
              <w:rPr>
                <w:noProof/>
                <w:webHidden/>
              </w:rPr>
              <w:fldChar w:fldCharType="separate"/>
            </w:r>
            <w:r w:rsidR="009247AE">
              <w:rPr>
                <w:noProof/>
                <w:webHidden/>
              </w:rPr>
              <w:t>14</w:t>
            </w:r>
            <w:r w:rsidR="009247AE">
              <w:rPr>
                <w:noProof/>
                <w:webHidden/>
              </w:rPr>
              <w:fldChar w:fldCharType="end"/>
            </w:r>
          </w:hyperlink>
        </w:p>
        <w:p w14:paraId="15B792C9" w14:textId="75DC23DD"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06" w:history="1">
            <w:r w:rsidR="009247AE" w:rsidRPr="00F47DF5">
              <w:rPr>
                <w:rStyle w:val="Hyperlink"/>
                <w:noProof/>
              </w:rPr>
              <w:t>3.2.</w:t>
            </w:r>
            <w:r w:rsidR="009247AE">
              <w:rPr>
                <w:rFonts w:asciiTheme="minorHAnsi" w:eastAsiaTheme="minorEastAsia" w:hAnsiTheme="minorHAnsi"/>
                <w:noProof/>
                <w:kern w:val="2"/>
                <w:sz w:val="22"/>
                <w:lang w:val="vi-VN" w:eastAsia="vi-VN"/>
              </w:rPr>
              <w:tab/>
            </w:r>
            <w:r w:rsidR="009247AE" w:rsidRPr="00F47DF5">
              <w:rPr>
                <w:rStyle w:val="Hyperlink"/>
                <w:noProof/>
              </w:rPr>
              <w:t>Dữ liệu các bảng</w:t>
            </w:r>
            <w:r w:rsidR="009247AE">
              <w:rPr>
                <w:noProof/>
                <w:webHidden/>
              </w:rPr>
              <w:tab/>
            </w:r>
            <w:r w:rsidR="009247AE">
              <w:rPr>
                <w:noProof/>
                <w:webHidden/>
              </w:rPr>
              <w:fldChar w:fldCharType="begin"/>
            </w:r>
            <w:r w:rsidR="009247AE">
              <w:rPr>
                <w:noProof/>
                <w:webHidden/>
              </w:rPr>
              <w:instrText xml:space="preserve"> PAGEREF _Toc155222006 \h </w:instrText>
            </w:r>
            <w:r w:rsidR="009247AE">
              <w:rPr>
                <w:noProof/>
                <w:webHidden/>
              </w:rPr>
            </w:r>
            <w:r w:rsidR="009247AE">
              <w:rPr>
                <w:noProof/>
                <w:webHidden/>
              </w:rPr>
              <w:fldChar w:fldCharType="separate"/>
            </w:r>
            <w:r w:rsidR="009247AE">
              <w:rPr>
                <w:noProof/>
                <w:webHidden/>
              </w:rPr>
              <w:t>15</w:t>
            </w:r>
            <w:r w:rsidR="009247AE">
              <w:rPr>
                <w:noProof/>
                <w:webHidden/>
              </w:rPr>
              <w:fldChar w:fldCharType="end"/>
            </w:r>
          </w:hyperlink>
        </w:p>
        <w:p w14:paraId="3E86D946" w14:textId="0D3C3BFB"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07" w:history="1">
            <w:r w:rsidR="009247AE" w:rsidRPr="00F47DF5">
              <w:rPr>
                <w:rStyle w:val="Hyperlink"/>
                <w:noProof/>
              </w:rPr>
              <w:t>3.2.1.</w:t>
            </w:r>
            <w:r w:rsidR="009247AE">
              <w:rPr>
                <w:rFonts w:asciiTheme="minorHAnsi" w:eastAsiaTheme="minorEastAsia" w:hAnsiTheme="minorHAnsi"/>
                <w:noProof/>
                <w:kern w:val="2"/>
                <w:sz w:val="22"/>
                <w:lang w:val="vi-VN" w:eastAsia="vi-VN"/>
              </w:rPr>
              <w:tab/>
            </w:r>
            <w:r w:rsidR="009247AE" w:rsidRPr="00F47DF5">
              <w:rPr>
                <w:rStyle w:val="Hyperlink"/>
                <w:noProof/>
              </w:rPr>
              <w:t>Bảng CUAHANG</w:t>
            </w:r>
            <w:r w:rsidR="009247AE">
              <w:rPr>
                <w:noProof/>
                <w:webHidden/>
              </w:rPr>
              <w:tab/>
            </w:r>
            <w:r w:rsidR="009247AE">
              <w:rPr>
                <w:noProof/>
                <w:webHidden/>
              </w:rPr>
              <w:fldChar w:fldCharType="begin"/>
            </w:r>
            <w:r w:rsidR="009247AE">
              <w:rPr>
                <w:noProof/>
                <w:webHidden/>
              </w:rPr>
              <w:instrText xml:space="preserve"> PAGEREF _Toc155222007 \h </w:instrText>
            </w:r>
            <w:r w:rsidR="009247AE">
              <w:rPr>
                <w:noProof/>
                <w:webHidden/>
              </w:rPr>
            </w:r>
            <w:r w:rsidR="009247AE">
              <w:rPr>
                <w:noProof/>
                <w:webHidden/>
              </w:rPr>
              <w:fldChar w:fldCharType="separate"/>
            </w:r>
            <w:r w:rsidR="009247AE">
              <w:rPr>
                <w:noProof/>
                <w:webHidden/>
              </w:rPr>
              <w:t>15</w:t>
            </w:r>
            <w:r w:rsidR="009247AE">
              <w:rPr>
                <w:noProof/>
                <w:webHidden/>
              </w:rPr>
              <w:fldChar w:fldCharType="end"/>
            </w:r>
          </w:hyperlink>
        </w:p>
        <w:p w14:paraId="564A2B5E" w14:textId="7B690763"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08" w:history="1">
            <w:r w:rsidR="009247AE" w:rsidRPr="00F47DF5">
              <w:rPr>
                <w:rStyle w:val="Hyperlink"/>
                <w:noProof/>
              </w:rPr>
              <w:t>3.2.2.</w:t>
            </w:r>
            <w:r w:rsidR="009247AE">
              <w:rPr>
                <w:rFonts w:asciiTheme="minorHAnsi" w:eastAsiaTheme="minorEastAsia" w:hAnsiTheme="minorHAnsi"/>
                <w:noProof/>
                <w:kern w:val="2"/>
                <w:sz w:val="22"/>
                <w:lang w:val="vi-VN" w:eastAsia="vi-VN"/>
              </w:rPr>
              <w:tab/>
            </w:r>
            <w:r w:rsidR="009247AE" w:rsidRPr="00F47DF5">
              <w:rPr>
                <w:rStyle w:val="Hyperlink"/>
                <w:noProof/>
              </w:rPr>
              <w:t>Bảng HAISAN</w:t>
            </w:r>
            <w:r w:rsidR="009247AE">
              <w:rPr>
                <w:noProof/>
                <w:webHidden/>
              </w:rPr>
              <w:tab/>
            </w:r>
            <w:r w:rsidR="009247AE">
              <w:rPr>
                <w:noProof/>
                <w:webHidden/>
              </w:rPr>
              <w:fldChar w:fldCharType="begin"/>
            </w:r>
            <w:r w:rsidR="009247AE">
              <w:rPr>
                <w:noProof/>
                <w:webHidden/>
              </w:rPr>
              <w:instrText xml:space="preserve"> PAGEREF _Toc155222008 \h </w:instrText>
            </w:r>
            <w:r w:rsidR="009247AE">
              <w:rPr>
                <w:noProof/>
                <w:webHidden/>
              </w:rPr>
            </w:r>
            <w:r w:rsidR="009247AE">
              <w:rPr>
                <w:noProof/>
                <w:webHidden/>
              </w:rPr>
              <w:fldChar w:fldCharType="separate"/>
            </w:r>
            <w:r w:rsidR="009247AE">
              <w:rPr>
                <w:noProof/>
                <w:webHidden/>
              </w:rPr>
              <w:t>16</w:t>
            </w:r>
            <w:r w:rsidR="009247AE">
              <w:rPr>
                <w:noProof/>
                <w:webHidden/>
              </w:rPr>
              <w:fldChar w:fldCharType="end"/>
            </w:r>
          </w:hyperlink>
        </w:p>
        <w:p w14:paraId="766EA64A" w14:textId="02F40488" w:rsidR="009247AE" w:rsidRDefault="00000000">
          <w:pPr>
            <w:pStyle w:val="TOC1"/>
            <w:tabs>
              <w:tab w:val="left" w:pos="480"/>
              <w:tab w:val="right" w:leader="dot" w:pos="9350"/>
            </w:tabs>
            <w:rPr>
              <w:rFonts w:asciiTheme="minorHAnsi" w:eastAsiaTheme="minorEastAsia" w:hAnsiTheme="minorHAnsi"/>
              <w:noProof/>
              <w:kern w:val="2"/>
              <w:sz w:val="22"/>
              <w:lang w:val="vi-VN" w:eastAsia="vi-VN"/>
            </w:rPr>
          </w:pPr>
          <w:hyperlink w:anchor="_Toc155222009" w:history="1">
            <w:r w:rsidR="009247AE" w:rsidRPr="00F47DF5">
              <w:rPr>
                <w:rStyle w:val="Hyperlink"/>
                <w:noProof/>
              </w:rPr>
              <w:t>4.</w:t>
            </w:r>
            <w:r w:rsidR="009247AE">
              <w:rPr>
                <w:rFonts w:asciiTheme="minorHAnsi" w:eastAsiaTheme="minorEastAsia" w:hAnsiTheme="minorHAnsi"/>
                <w:noProof/>
                <w:kern w:val="2"/>
                <w:sz w:val="22"/>
                <w:lang w:val="vi-VN" w:eastAsia="vi-VN"/>
              </w:rPr>
              <w:tab/>
            </w:r>
            <w:r w:rsidR="009247AE" w:rsidRPr="00F47DF5">
              <w:rPr>
                <w:rStyle w:val="Hyperlink"/>
                <w:noProof/>
              </w:rPr>
              <w:t>Chương 4:Thao tác dữ liệu qua lại giữa hai máy</w:t>
            </w:r>
            <w:r w:rsidR="009247AE">
              <w:rPr>
                <w:noProof/>
                <w:webHidden/>
              </w:rPr>
              <w:tab/>
            </w:r>
            <w:r w:rsidR="009247AE">
              <w:rPr>
                <w:noProof/>
                <w:webHidden/>
              </w:rPr>
              <w:fldChar w:fldCharType="begin"/>
            </w:r>
            <w:r w:rsidR="009247AE">
              <w:rPr>
                <w:noProof/>
                <w:webHidden/>
              </w:rPr>
              <w:instrText xml:space="preserve"> PAGEREF _Toc155222009 \h </w:instrText>
            </w:r>
            <w:r w:rsidR="009247AE">
              <w:rPr>
                <w:noProof/>
                <w:webHidden/>
              </w:rPr>
            </w:r>
            <w:r w:rsidR="009247AE">
              <w:rPr>
                <w:noProof/>
                <w:webHidden/>
              </w:rPr>
              <w:fldChar w:fldCharType="separate"/>
            </w:r>
            <w:r w:rsidR="009247AE">
              <w:rPr>
                <w:noProof/>
                <w:webHidden/>
              </w:rPr>
              <w:t>20</w:t>
            </w:r>
            <w:r w:rsidR="009247AE">
              <w:rPr>
                <w:noProof/>
                <w:webHidden/>
              </w:rPr>
              <w:fldChar w:fldCharType="end"/>
            </w:r>
          </w:hyperlink>
        </w:p>
        <w:p w14:paraId="0DEE495D" w14:textId="21233874"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10" w:history="1">
            <w:r w:rsidR="009247AE" w:rsidRPr="00F47DF5">
              <w:rPr>
                <w:rStyle w:val="Hyperlink"/>
                <w:noProof/>
              </w:rPr>
              <w:t>4.1.</w:t>
            </w:r>
            <w:r w:rsidR="009247AE">
              <w:rPr>
                <w:rFonts w:asciiTheme="minorHAnsi" w:eastAsiaTheme="minorEastAsia" w:hAnsiTheme="minorHAnsi"/>
                <w:noProof/>
                <w:kern w:val="2"/>
                <w:sz w:val="22"/>
                <w:lang w:val="vi-VN" w:eastAsia="vi-VN"/>
              </w:rPr>
              <w:tab/>
            </w:r>
            <w:r w:rsidR="009247AE" w:rsidRPr="00F47DF5">
              <w:rPr>
                <w:rStyle w:val="Hyperlink"/>
                <w:noProof/>
              </w:rPr>
              <w:t>Tạo bảng</w:t>
            </w:r>
            <w:r w:rsidR="009247AE">
              <w:rPr>
                <w:noProof/>
                <w:webHidden/>
              </w:rPr>
              <w:tab/>
            </w:r>
            <w:r w:rsidR="009247AE">
              <w:rPr>
                <w:noProof/>
                <w:webHidden/>
              </w:rPr>
              <w:fldChar w:fldCharType="begin"/>
            </w:r>
            <w:r w:rsidR="009247AE">
              <w:rPr>
                <w:noProof/>
                <w:webHidden/>
              </w:rPr>
              <w:instrText xml:space="preserve"> PAGEREF _Toc155222010 \h </w:instrText>
            </w:r>
            <w:r w:rsidR="009247AE">
              <w:rPr>
                <w:noProof/>
                <w:webHidden/>
              </w:rPr>
            </w:r>
            <w:r w:rsidR="009247AE">
              <w:rPr>
                <w:noProof/>
                <w:webHidden/>
              </w:rPr>
              <w:fldChar w:fldCharType="separate"/>
            </w:r>
            <w:r w:rsidR="009247AE">
              <w:rPr>
                <w:noProof/>
                <w:webHidden/>
              </w:rPr>
              <w:t>22</w:t>
            </w:r>
            <w:r w:rsidR="009247AE">
              <w:rPr>
                <w:noProof/>
                <w:webHidden/>
              </w:rPr>
              <w:fldChar w:fldCharType="end"/>
            </w:r>
          </w:hyperlink>
        </w:p>
        <w:p w14:paraId="09813E98" w14:textId="65DA5FC1"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1" w:history="1">
            <w:r w:rsidR="009247AE" w:rsidRPr="00F47DF5">
              <w:rPr>
                <w:rStyle w:val="Hyperlink"/>
                <w:noProof/>
              </w:rPr>
              <w:t>4.1.1.</w:t>
            </w:r>
            <w:r w:rsidR="009247AE">
              <w:rPr>
                <w:rFonts w:asciiTheme="minorHAnsi" w:eastAsiaTheme="minorEastAsia" w:hAnsiTheme="minorHAnsi"/>
                <w:noProof/>
                <w:kern w:val="2"/>
                <w:sz w:val="22"/>
                <w:lang w:val="vi-VN" w:eastAsia="vi-VN"/>
              </w:rPr>
              <w:tab/>
            </w:r>
            <w:r w:rsidR="009247AE" w:rsidRPr="00F47DF5">
              <w:rPr>
                <w:rStyle w:val="Hyperlink"/>
                <w:noProof/>
              </w:rPr>
              <w:t>Bảng hải sản</w:t>
            </w:r>
            <w:r w:rsidR="009247AE">
              <w:rPr>
                <w:noProof/>
                <w:webHidden/>
              </w:rPr>
              <w:tab/>
            </w:r>
            <w:r w:rsidR="009247AE">
              <w:rPr>
                <w:noProof/>
                <w:webHidden/>
              </w:rPr>
              <w:fldChar w:fldCharType="begin"/>
            </w:r>
            <w:r w:rsidR="009247AE">
              <w:rPr>
                <w:noProof/>
                <w:webHidden/>
              </w:rPr>
              <w:instrText xml:space="preserve"> PAGEREF _Toc155222011 \h </w:instrText>
            </w:r>
            <w:r w:rsidR="009247AE">
              <w:rPr>
                <w:noProof/>
                <w:webHidden/>
              </w:rPr>
            </w:r>
            <w:r w:rsidR="009247AE">
              <w:rPr>
                <w:noProof/>
                <w:webHidden/>
              </w:rPr>
              <w:fldChar w:fldCharType="separate"/>
            </w:r>
            <w:r w:rsidR="009247AE">
              <w:rPr>
                <w:noProof/>
                <w:webHidden/>
              </w:rPr>
              <w:t>22</w:t>
            </w:r>
            <w:r w:rsidR="009247AE">
              <w:rPr>
                <w:noProof/>
                <w:webHidden/>
              </w:rPr>
              <w:fldChar w:fldCharType="end"/>
            </w:r>
          </w:hyperlink>
        </w:p>
        <w:p w14:paraId="3E4AFD79" w14:textId="12CC0E7C"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2" w:history="1">
            <w:r w:rsidR="009247AE" w:rsidRPr="00F47DF5">
              <w:rPr>
                <w:rStyle w:val="Hyperlink"/>
                <w:noProof/>
              </w:rPr>
              <w:t>4.1.2.</w:t>
            </w:r>
            <w:r w:rsidR="009247AE">
              <w:rPr>
                <w:rFonts w:asciiTheme="minorHAnsi" w:eastAsiaTheme="minorEastAsia" w:hAnsiTheme="minorHAnsi"/>
                <w:noProof/>
                <w:kern w:val="2"/>
                <w:sz w:val="22"/>
                <w:lang w:val="vi-VN" w:eastAsia="vi-VN"/>
              </w:rPr>
              <w:tab/>
            </w:r>
            <w:r w:rsidR="009247AE" w:rsidRPr="00F47DF5">
              <w:rPr>
                <w:rStyle w:val="Hyperlink"/>
                <w:noProof/>
              </w:rPr>
              <w:t>Bảng cửa hàng</w:t>
            </w:r>
            <w:r w:rsidR="009247AE">
              <w:rPr>
                <w:noProof/>
                <w:webHidden/>
              </w:rPr>
              <w:tab/>
            </w:r>
            <w:r w:rsidR="009247AE">
              <w:rPr>
                <w:noProof/>
                <w:webHidden/>
              </w:rPr>
              <w:fldChar w:fldCharType="begin"/>
            </w:r>
            <w:r w:rsidR="009247AE">
              <w:rPr>
                <w:noProof/>
                <w:webHidden/>
              </w:rPr>
              <w:instrText xml:space="preserve"> PAGEREF _Toc155222012 \h </w:instrText>
            </w:r>
            <w:r w:rsidR="009247AE">
              <w:rPr>
                <w:noProof/>
                <w:webHidden/>
              </w:rPr>
            </w:r>
            <w:r w:rsidR="009247AE">
              <w:rPr>
                <w:noProof/>
                <w:webHidden/>
              </w:rPr>
              <w:fldChar w:fldCharType="separate"/>
            </w:r>
            <w:r w:rsidR="009247AE">
              <w:rPr>
                <w:noProof/>
                <w:webHidden/>
              </w:rPr>
              <w:t>22</w:t>
            </w:r>
            <w:r w:rsidR="009247AE">
              <w:rPr>
                <w:noProof/>
                <w:webHidden/>
              </w:rPr>
              <w:fldChar w:fldCharType="end"/>
            </w:r>
          </w:hyperlink>
        </w:p>
        <w:p w14:paraId="5DEAE3E5" w14:textId="762EAB1C"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3" w:history="1">
            <w:r w:rsidR="009247AE" w:rsidRPr="00F47DF5">
              <w:rPr>
                <w:rStyle w:val="Hyperlink"/>
                <w:noProof/>
              </w:rPr>
              <w:t>4.1.3.</w:t>
            </w:r>
            <w:r w:rsidR="009247AE">
              <w:rPr>
                <w:rFonts w:asciiTheme="minorHAnsi" w:eastAsiaTheme="minorEastAsia" w:hAnsiTheme="minorHAnsi"/>
                <w:noProof/>
                <w:kern w:val="2"/>
                <w:sz w:val="22"/>
                <w:lang w:val="vi-VN" w:eastAsia="vi-VN"/>
              </w:rPr>
              <w:tab/>
            </w:r>
            <w:r w:rsidR="009247AE" w:rsidRPr="00F47DF5">
              <w:rPr>
                <w:rStyle w:val="Hyperlink"/>
                <w:noProof/>
              </w:rPr>
              <w:t>Bảng hóa đơn</w:t>
            </w:r>
            <w:r w:rsidR="009247AE">
              <w:rPr>
                <w:noProof/>
                <w:webHidden/>
              </w:rPr>
              <w:tab/>
            </w:r>
            <w:r w:rsidR="009247AE">
              <w:rPr>
                <w:noProof/>
                <w:webHidden/>
              </w:rPr>
              <w:fldChar w:fldCharType="begin"/>
            </w:r>
            <w:r w:rsidR="009247AE">
              <w:rPr>
                <w:noProof/>
                <w:webHidden/>
              </w:rPr>
              <w:instrText xml:space="preserve"> PAGEREF _Toc155222013 \h </w:instrText>
            </w:r>
            <w:r w:rsidR="009247AE">
              <w:rPr>
                <w:noProof/>
                <w:webHidden/>
              </w:rPr>
            </w:r>
            <w:r w:rsidR="009247AE">
              <w:rPr>
                <w:noProof/>
                <w:webHidden/>
              </w:rPr>
              <w:fldChar w:fldCharType="separate"/>
            </w:r>
            <w:r w:rsidR="009247AE">
              <w:rPr>
                <w:noProof/>
                <w:webHidden/>
              </w:rPr>
              <w:t>22</w:t>
            </w:r>
            <w:r w:rsidR="009247AE">
              <w:rPr>
                <w:noProof/>
                <w:webHidden/>
              </w:rPr>
              <w:fldChar w:fldCharType="end"/>
            </w:r>
          </w:hyperlink>
        </w:p>
        <w:p w14:paraId="1735B956" w14:textId="16DF2334"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4" w:history="1">
            <w:r w:rsidR="009247AE" w:rsidRPr="00F47DF5">
              <w:rPr>
                <w:rStyle w:val="Hyperlink"/>
                <w:noProof/>
              </w:rPr>
              <w:t>4.1.4.</w:t>
            </w:r>
            <w:r w:rsidR="009247AE">
              <w:rPr>
                <w:rFonts w:asciiTheme="minorHAnsi" w:eastAsiaTheme="minorEastAsia" w:hAnsiTheme="minorHAnsi"/>
                <w:noProof/>
                <w:kern w:val="2"/>
                <w:sz w:val="22"/>
                <w:lang w:val="vi-VN" w:eastAsia="vi-VN"/>
              </w:rPr>
              <w:tab/>
            </w:r>
            <w:r w:rsidR="009247AE" w:rsidRPr="00F47DF5">
              <w:rPr>
                <w:rStyle w:val="Hyperlink"/>
                <w:noProof/>
              </w:rPr>
              <w:t>Bảng Chi tiết hóa đơn</w:t>
            </w:r>
            <w:r w:rsidR="009247AE">
              <w:rPr>
                <w:noProof/>
                <w:webHidden/>
              </w:rPr>
              <w:tab/>
            </w:r>
            <w:r w:rsidR="009247AE">
              <w:rPr>
                <w:noProof/>
                <w:webHidden/>
              </w:rPr>
              <w:fldChar w:fldCharType="begin"/>
            </w:r>
            <w:r w:rsidR="009247AE">
              <w:rPr>
                <w:noProof/>
                <w:webHidden/>
              </w:rPr>
              <w:instrText xml:space="preserve"> PAGEREF _Toc155222014 \h </w:instrText>
            </w:r>
            <w:r w:rsidR="009247AE">
              <w:rPr>
                <w:noProof/>
                <w:webHidden/>
              </w:rPr>
            </w:r>
            <w:r w:rsidR="009247AE">
              <w:rPr>
                <w:noProof/>
                <w:webHidden/>
              </w:rPr>
              <w:fldChar w:fldCharType="separate"/>
            </w:r>
            <w:r w:rsidR="009247AE">
              <w:rPr>
                <w:noProof/>
                <w:webHidden/>
              </w:rPr>
              <w:t>22</w:t>
            </w:r>
            <w:r w:rsidR="009247AE">
              <w:rPr>
                <w:noProof/>
                <w:webHidden/>
              </w:rPr>
              <w:fldChar w:fldCharType="end"/>
            </w:r>
          </w:hyperlink>
        </w:p>
        <w:p w14:paraId="0313D65D" w14:textId="3413667A"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5" w:history="1">
            <w:r w:rsidR="009247AE" w:rsidRPr="00F47DF5">
              <w:rPr>
                <w:rStyle w:val="Hyperlink"/>
                <w:noProof/>
              </w:rPr>
              <w:t>4.1.5.</w:t>
            </w:r>
            <w:r w:rsidR="009247AE">
              <w:rPr>
                <w:rFonts w:asciiTheme="minorHAnsi" w:eastAsiaTheme="minorEastAsia" w:hAnsiTheme="minorHAnsi"/>
                <w:noProof/>
                <w:kern w:val="2"/>
                <w:sz w:val="22"/>
                <w:lang w:val="vi-VN" w:eastAsia="vi-VN"/>
              </w:rPr>
              <w:tab/>
            </w:r>
            <w:r w:rsidR="009247AE" w:rsidRPr="00F47DF5">
              <w:rPr>
                <w:rStyle w:val="Hyperlink"/>
                <w:noProof/>
              </w:rPr>
              <w:t>Bảng khách hàng</w:t>
            </w:r>
            <w:r w:rsidR="009247AE">
              <w:rPr>
                <w:noProof/>
                <w:webHidden/>
              </w:rPr>
              <w:tab/>
            </w:r>
            <w:r w:rsidR="009247AE">
              <w:rPr>
                <w:noProof/>
                <w:webHidden/>
              </w:rPr>
              <w:fldChar w:fldCharType="begin"/>
            </w:r>
            <w:r w:rsidR="009247AE">
              <w:rPr>
                <w:noProof/>
                <w:webHidden/>
              </w:rPr>
              <w:instrText xml:space="preserve"> PAGEREF _Toc155222015 \h </w:instrText>
            </w:r>
            <w:r w:rsidR="009247AE">
              <w:rPr>
                <w:noProof/>
                <w:webHidden/>
              </w:rPr>
            </w:r>
            <w:r w:rsidR="009247AE">
              <w:rPr>
                <w:noProof/>
                <w:webHidden/>
              </w:rPr>
              <w:fldChar w:fldCharType="separate"/>
            </w:r>
            <w:r w:rsidR="009247AE">
              <w:rPr>
                <w:noProof/>
                <w:webHidden/>
              </w:rPr>
              <w:t>23</w:t>
            </w:r>
            <w:r w:rsidR="009247AE">
              <w:rPr>
                <w:noProof/>
                <w:webHidden/>
              </w:rPr>
              <w:fldChar w:fldCharType="end"/>
            </w:r>
          </w:hyperlink>
        </w:p>
        <w:p w14:paraId="2B135127" w14:textId="11A54501"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6" w:history="1">
            <w:r w:rsidR="009247AE" w:rsidRPr="00F47DF5">
              <w:rPr>
                <w:rStyle w:val="Hyperlink"/>
                <w:noProof/>
              </w:rPr>
              <w:t>4.1.6.</w:t>
            </w:r>
            <w:r w:rsidR="009247AE">
              <w:rPr>
                <w:rFonts w:asciiTheme="minorHAnsi" w:eastAsiaTheme="minorEastAsia" w:hAnsiTheme="minorHAnsi"/>
                <w:noProof/>
                <w:kern w:val="2"/>
                <w:sz w:val="22"/>
                <w:lang w:val="vi-VN" w:eastAsia="vi-VN"/>
              </w:rPr>
              <w:tab/>
            </w:r>
            <w:r w:rsidR="009247AE" w:rsidRPr="00F47DF5">
              <w:rPr>
                <w:rStyle w:val="Hyperlink"/>
                <w:noProof/>
              </w:rPr>
              <w:t>Bảng nhân viên bán hàng</w:t>
            </w:r>
            <w:r w:rsidR="009247AE">
              <w:rPr>
                <w:noProof/>
                <w:webHidden/>
              </w:rPr>
              <w:tab/>
            </w:r>
            <w:r w:rsidR="009247AE">
              <w:rPr>
                <w:noProof/>
                <w:webHidden/>
              </w:rPr>
              <w:fldChar w:fldCharType="begin"/>
            </w:r>
            <w:r w:rsidR="009247AE">
              <w:rPr>
                <w:noProof/>
                <w:webHidden/>
              </w:rPr>
              <w:instrText xml:space="preserve"> PAGEREF _Toc155222016 \h </w:instrText>
            </w:r>
            <w:r w:rsidR="009247AE">
              <w:rPr>
                <w:noProof/>
                <w:webHidden/>
              </w:rPr>
            </w:r>
            <w:r w:rsidR="009247AE">
              <w:rPr>
                <w:noProof/>
                <w:webHidden/>
              </w:rPr>
              <w:fldChar w:fldCharType="separate"/>
            </w:r>
            <w:r w:rsidR="009247AE">
              <w:rPr>
                <w:noProof/>
                <w:webHidden/>
              </w:rPr>
              <w:t>23</w:t>
            </w:r>
            <w:r w:rsidR="009247AE">
              <w:rPr>
                <w:noProof/>
                <w:webHidden/>
              </w:rPr>
              <w:fldChar w:fldCharType="end"/>
            </w:r>
          </w:hyperlink>
        </w:p>
        <w:p w14:paraId="1F1D14D2" w14:textId="05F58452"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7" w:history="1">
            <w:r w:rsidR="009247AE" w:rsidRPr="00F47DF5">
              <w:rPr>
                <w:rStyle w:val="Hyperlink"/>
                <w:noProof/>
              </w:rPr>
              <w:t>4.1.7.</w:t>
            </w:r>
            <w:r w:rsidR="009247AE">
              <w:rPr>
                <w:rFonts w:asciiTheme="minorHAnsi" w:eastAsiaTheme="minorEastAsia" w:hAnsiTheme="minorHAnsi"/>
                <w:noProof/>
                <w:kern w:val="2"/>
                <w:sz w:val="22"/>
                <w:lang w:val="vi-VN" w:eastAsia="vi-VN"/>
              </w:rPr>
              <w:tab/>
            </w:r>
            <w:r w:rsidR="009247AE" w:rsidRPr="00F47DF5">
              <w:rPr>
                <w:rStyle w:val="Hyperlink"/>
                <w:noProof/>
              </w:rPr>
              <w:t>Bảng quản lý kho</w:t>
            </w:r>
            <w:r w:rsidR="009247AE">
              <w:rPr>
                <w:noProof/>
                <w:webHidden/>
              </w:rPr>
              <w:tab/>
            </w:r>
            <w:r w:rsidR="009247AE">
              <w:rPr>
                <w:noProof/>
                <w:webHidden/>
              </w:rPr>
              <w:fldChar w:fldCharType="begin"/>
            </w:r>
            <w:r w:rsidR="009247AE">
              <w:rPr>
                <w:noProof/>
                <w:webHidden/>
              </w:rPr>
              <w:instrText xml:space="preserve"> PAGEREF _Toc155222017 \h </w:instrText>
            </w:r>
            <w:r w:rsidR="009247AE">
              <w:rPr>
                <w:noProof/>
                <w:webHidden/>
              </w:rPr>
            </w:r>
            <w:r w:rsidR="009247AE">
              <w:rPr>
                <w:noProof/>
                <w:webHidden/>
              </w:rPr>
              <w:fldChar w:fldCharType="separate"/>
            </w:r>
            <w:r w:rsidR="009247AE">
              <w:rPr>
                <w:noProof/>
                <w:webHidden/>
              </w:rPr>
              <w:t>24</w:t>
            </w:r>
            <w:r w:rsidR="009247AE">
              <w:rPr>
                <w:noProof/>
                <w:webHidden/>
              </w:rPr>
              <w:fldChar w:fldCharType="end"/>
            </w:r>
          </w:hyperlink>
        </w:p>
        <w:p w14:paraId="39B489FE" w14:textId="6871E26D"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18" w:history="1">
            <w:r w:rsidR="009247AE" w:rsidRPr="00F47DF5">
              <w:rPr>
                <w:rStyle w:val="Hyperlink"/>
                <w:noProof/>
              </w:rPr>
              <w:t>4.2.</w:t>
            </w:r>
            <w:r w:rsidR="009247AE">
              <w:rPr>
                <w:rFonts w:asciiTheme="minorHAnsi" w:eastAsiaTheme="minorEastAsia" w:hAnsiTheme="minorHAnsi"/>
                <w:noProof/>
                <w:kern w:val="2"/>
                <w:sz w:val="22"/>
                <w:lang w:val="vi-VN" w:eastAsia="vi-VN"/>
              </w:rPr>
              <w:tab/>
            </w:r>
            <w:r w:rsidR="009247AE" w:rsidRPr="00F47DF5">
              <w:rPr>
                <w:rStyle w:val="Hyperlink"/>
                <w:noProof/>
              </w:rPr>
              <w:t>Thêm dữ liệu</w:t>
            </w:r>
            <w:r w:rsidR="009247AE">
              <w:rPr>
                <w:noProof/>
                <w:webHidden/>
              </w:rPr>
              <w:tab/>
            </w:r>
            <w:r w:rsidR="009247AE">
              <w:rPr>
                <w:noProof/>
                <w:webHidden/>
              </w:rPr>
              <w:fldChar w:fldCharType="begin"/>
            </w:r>
            <w:r w:rsidR="009247AE">
              <w:rPr>
                <w:noProof/>
                <w:webHidden/>
              </w:rPr>
              <w:instrText xml:space="preserve"> PAGEREF _Toc155222018 \h </w:instrText>
            </w:r>
            <w:r w:rsidR="009247AE">
              <w:rPr>
                <w:noProof/>
                <w:webHidden/>
              </w:rPr>
            </w:r>
            <w:r w:rsidR="009247AE">
              <w:rPr>
                <w:noProof/>
                <w:webHidden/>
              </w:rPr>
              <w:fldChar w:fldCharType="separate"/>
            </w:r>
            <w:r w:rsidR="009247AE">
              <w:rPr>
                <w:noProof/>
                <w:webHidden/>
              </w:rPr>
              <w:t>24</w:t>
            </w:r>
            <w:r w:rsidR="009247AE">
              <w:rPr>
                <w:noProof/>
                <w:webHidden/>
              </w:rPr>
              <w:fldChar w:fldCharType="end"/>
            </w:r>
          </w:hyperlink>
        </w:p>
        <w:p w14:paraId="5E1E969C" w14:textId="6772809F"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19" w:history="1">
            <w:r w:rsidR="009247AE" w:rsidRPr="00F47DF5">
              <w:rPr>
                <w:rStyle w:val="Hyperlink"/>
                <w:noProof/>
              </w:rPr>
              <w:t>4.2.1.</w:t>
            </w:r>
            <w:r w:rsidR="009247AE">
              <w:rPr>
                <w:rFonts w:asciiTheme="minorHAnsi" w:eastAsiaTheme="minorEastAsia" w:hAnsiTheme="minorHAnsi"/>
                <w:noProof/>
                <w:kern w:val="2"/>
                <w:sz w:val="22"/>
                <w:lang w:val="vi-VN" w:eastAsia="vi-VN"/>
              </w:rPr>
              <w:tab/>
            </w:r>
            <w:r w:rsidR="009247AE" w:rsidRPr="00F47DF5">
              <w:rPr>
                <w:rStyle w:val="Hyperlink"/>
                <w:noProof/>
              </w:rPr>
              <w:t>Bảng cửa hàng</w:t>
            </w:r>
            <w:r w:rsidR="009247AE">
              <w:rPr>
                <w:noProof/>
                <w:webHidden/>
              </w:rPr>
              <w:tab/>
            </w:r>
            <w:r w:rsidR="009247AE">
              <w:rPr>
                <w:noProof/>
                <w:webHidden/>
              </w:rPr>
              <w:fldChar w:fldCharType="begin"/>
            </w:r>
            <w:r w:rsidR="009247AE">
              <w:rPr>
                <w:noProof/>
                <w:webHidden/>
              </w:rPr>
              <w:instrText xml:space="preserve"> PAGEREF _Toc155222019 \h </w:instrText>
            </w:r>
            <w:r w:rsidR="009247AE">
              <w:rPr>
                <w:noProof/>
                <w:webHidden/>
              </w:rPr>
            </w:r>
            <w:r w:rsidR="009247AE">
              <w:rPr>
                <w:noProof/>
                <w:webHidden/>
              </w:rPr>
              <w:fldChar w:fldCharType="separate"/>
            </w:r>
            <w:r w:rsidR="009247AE">
              <w:rPr>
                <w:noProof/>
                <w:webHidden/>
              </w:rPr>
              <w:t>24</w:t>
            </w:r>
            <w:r w:rsidR="009247AE">
              <w:rPr>
                <w:noProof/>
                <w:webHidden/>
              </w:rPr>
              <w:fldChar w:fldCharType="end"/>
            </w:r>
          </w:hyperlink>
        </w:p>
        <w:p w14:paraId="5684C77F" w14:textId="4BCDD726"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0" w:history="1">
            <w:r w:rsidR="009247AE" w:rsidRPr="00F47DF5">
              <w:rPr>
                <w:rStyle w:val="Hyperlink"/>
                <w:noProof/>
              </w:rPr>
              <w:t>4.2.2.</w:t>
            </w:r>
            <w:r w:rsidR="009247AE">
              <w:rPr>
                <w:rFonts w:asciiTheme="minorHAnsi" w:eastAsiaTheme="minorEastAsia" w:hAnsiTheme="minorHAnsi"/>
                <w:noProof/>
                <w:kern w:val="2"/>
                <w:sz w:val="22"/>
                <w:lang w:val="vi-VN" w:eastAsia="vi-VN"/>
              </w:rPr>
              <w:tab/>
            </w:r>
            <w:r w:rsidR="009247AE" w:rsidRPr="00F47DF5">
              <w:rPr>
                <w:rStyle w:val="Hyperlink"/>
                <w:noProof/>
              </w:rPr>
              <w:t>Bảng hải sản</w:t>
            </w:r>
            <w:r w:rsidR="009247AE">
              <w:rPr>
                <w:noProof/>
                <w:webHidden/>
              </w:rPr>
              <w:tab/>
            </w:r>
            <w:r w:rsidR="009247AE">
              <w:rPr>
                <w:noProof/>
                <w:webHidden/>
              </w:rPr>
              <w:fldChar w:fldCharType="begin"/>
            </w:r>
            <w:r w:rsidR="009247AE">
              <w:rPr>
                <w:noProof/>
                <w:webHidden/>
              </w:rPr>
              <w:instrText xml:space="preserve"> PAGEREF _Toc155222020 \h </w:instrText>
            </w:r>
            <w:r w:rsidR="009247AE">
              <w:rPr>
                <w:noProof/>
                <w:webHidden/>
              </w:rPr>
            </w:r>
            <w:r w:rsidR="009247AE">
              <w:rPr>
                <w:noProof/>
                <w:webHidden/>
              </w:rPr>
              <w:fldChar w:fldCharType="separate"/>
            </w:r>
            <w:r w:rsidR="009247AE">
              <w:rPr>
                <w:noProof/>
                <w:webHidden/>
              </w:rPr>
              <w:t>25</w:t>
            </w:r>
            <w:r w:rsidR="009247AE">
              <w:rPr>
                <w:noProof/>
                <w:webHidden/>
              </w:rPr>
              <w:fldChar w:fldCharType="end"/>
            </w:r>
          </w:hyperlink>
        </w:p>
        <w:p w14:paraId="3EE63166" w14:textId="0E02EC1A"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1" w:history="1">
            <w:r w:rsidR="009247AE" w:rsidRPr="00F47DF5">
              <w:rPr>
                <w:rStyle w:val="Hyperlink"/>
                <w:noProof/>
              </w:rPr>
              <w:t>4.2.3.</w:t>
            </w:r>
            <w:r w:rsidR="009247AE">
              <w:rPr>
                <w:rFonts w:asciiTheme="minorHAnsi" w:eastAsiaTheme="minorEastAsia" w:hAnsiTheme="minorHAnsi"/>
                <w:noProof/>
                <w:kern w:val="2"/>
                <w:sz w:val="22"/>
                <w:lang w:val="vi-VN" w:eastAsia="vi-VN"/>
              </w:rPr>
              <w:tab/>
            </w:r>
            <w:r w:rsidR="009247AE" w:rsidRPr="00F47DF5">
              <w:rPr>
                <w:rStyle w:val="Hyperlink"/>
                <w:noProof/>
              </w:rPr>
              <w:t>Bảng hóa đơn</w:t>
            </w:r>
            <w:r w:rsidR="009247AE">
              <w:rPr>
                <w:noProof/>
                <w:webHidden/>
              </w:rPr>
              <w:tab/>
            </w:r>
            <w:r w:rsidR="009247AE">
              <w:rPr>
                <w:noProof/>
                <w:webHidden/>
              </w:rPr>
              <w:fldChar w:fldCharType="begin"/>
            </w:r>
            <w:r w:rsidR="009247AE">
              <w:rPr>
                <w:noProof/>
                <w:webHidden/>
              </w:rPr>
              <w:instrText xml:space="preserve"> PAGEREF _Toc155222021 \h </w:instrText>
            </w:r>
            <w:r w:rsidR="009247AE">
              <w:rPr>
                <w:noProof/>
                <w:webHidden/>
              </w:rPr>
            </w:r>
            <w:r w:rsidR="009247AE">
              <w:rPr>
                <w:noProof/>
                <w:webHidden/>
              </w:rPr>
              <w:fldChar w:fldCharType="separate"/>
            </w:r>
            <w:r w:rsidR="009247AE">
              <w:rPr>
                <w:noProof/>
                <w:webHidden/>
              </w:rPr>
              <w:t>26</w:t>
            </w:r>
            <w:r w:rsidR="009247AE">
              <w:rPr>
                <w:noProof/>
                <w:webHidden/>
              </w:rPr>
              <w:fldChar w:fldCharType="end"/>
            </w:r>
          </w:hyperlink>
        </w:p>
        <w:p w14:paraId="2001DCDD" w14:textId="26C7EA7E"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2" w:history="1">
            <w:r w:rsidR="009247AE" w:rsidRPr="00F47DF5">
              <w:rPr>
                <w:rStyle w:val="Hyperlink"/>
                <w:noProof/>
              </w:rPr>
              <w:t>4.2.4.</w:t>
            </w:r>
            <w:r w:rsidR="009247AE">
              <w:rPr>
                <w:rFonts w:asciiTheme="minorHAnsi" w:eastAsiaTheme="minorEastAsia" w:hAnsiTheme="minorHAnsi"/>
                <w:noProof/>
                <w:kern w:val="2"/>
                <w:sz w:val="22"/>
                <w:lang w:val="vi-VN" w:eastAsia="vi-VN"/>
              </w:rPr>
              <w:tab/>
            </w:r>
            <w:r w:rsidR="009247AE" w:rsidRPr="00F47DF5">
              <w:rPr>
                <w:rStyle w:val="Hyperlink"/>
                <w:noProof/>
              </w:rPr>
              <w:t>Bảng chi tiết hóa đơn</w:t>
            </w:r>
            <w:r w:rsidR="009247AE">
              <w:rPr>
                <w:noProof/>
                <w:webHidden/>
              </w:rPr>
              <w:tab/>
            </w:r>
            <w:r w:rsidR="009247AE">
              <w:rPr>
                <w:noProof/>
                <w:webHidden/>
              </w:rPr>
              <w:fldChar w:fldCharType="begin"/>
            </w:r>
            <w:r w:rsidR="009247AE">
              <w:rPr>
                <w:noProof/>
                <w:webHidden/>
              </w:rPr>
              <w:instrText xml:space="preserve"> PAGEREF _Toc155222022 \h </w:instrText>
            </w:r>
            <w:r w:rsidR="009247AE">
              <w:rPr>
                <w:noProof/>
                <w:webHidden/>
              </w:rPr>
            </w:r>
            <w:r w:rsidR="009247AE">
              <w:rPr>
                <w:noProof/>
                <w:webHidden/>
              </w:rPr>
              <w:fldChar w:fldCharType="separate"/>
            </w:r>
            <w:r w:rsidR="009247AE">
              <w:rPr>
                <w:noProof/>
                <w:webHidden/>
              </w:rPr>
              <w:t>27</w:t>
            </w:r>
            <w:r w:rsidR="009247AE">
              <w:rPr>
                <w:noProof/>
                <w:webHidden/>
              </w:rPr>
              <w:fldChar w:fldCharType="end"/>
            </w:r>
          </w:hyperlink>
        </w:p>
        <w:p w14:paraId="0282D6B7" w14:textId="3A5EEEA6"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3" w:history="1">
            <w:r w:rsidR="009247AE" w:rsidRPr="00F47DF5">
              <w:rPr>
                <w:rStyle w:val="Hyperlink"/>
                <w:noProof/>
              </w:rPr>
              <w:t>4.2.5.</w:t>
            </w:r>
            <w:r w:rsidR="009247AE">
              <w:rPr>
                <w:rFonts w:asciiTheme="minorHAnsi" w:eastAsiaTheme="minorEastAsia" w:hAnsiTheme="minorHAnsi"/>
                <w:noProof/>
                <w:kern w:val="2"/>
                <w:sz w:val="22"/>
                <w:lang w:val="vi-VN" w:eastAsia="vi-VN"/>
              </w:rPr>
              <w:tab/>
            </w:r>
            <w:r w:rsidR="009247AE" w:rsidRPr="00F47DF5">
              <w:rPr>
                <w:rStyle w:val="Hyperlink"/>
                <w:noProof/>
              </w:rPr>
              <w:t>Bảng khách hàng</w:t>
            </w:r>
            <w:r w:rsidR="009247AE">
              <w:rPr>
                <w:noProof/>
                <w:webHidden/>
              </w:rPr>
              <w:tab/>
            </w:r>
            <w:r w:rsidR="009247AE">
              <w:rPr>
                <w:noProof/>
                <w:webHidden/>
              </w:rPr>
              <w:fldChar w:fldCharType="begin"/>
            </w:r>
            <w:r w:rsidR="009247AE">
              <w:rPr>
                <w:noProof/>
                <w:webHidden/>
              </w:rPr>
              <w:instrText xml:space="preserve"> PAGEREF _Toc155222023 \h </w:instrText>
            </w:r>
            <w:r w:rsidR="009247AE">
              <w:rPr>
                <w:noProof/>
                <w:webHidden/>
              </w:rPr>
            </w:r>
            <w:r w:rsidR="009247AE">
              <w:rPr>
                <w:noProof/>
                <w:webHidden/>
              </w:rPr>
              <w:fldChar w:fldCharType="separate"/>
            </w:r>
            <w:r w:rsidR="009247AE">
              <w:rPr>
                <w:noProof/>
                <w:webHidden/>
              </w:rPr>
              <w:t>28</w:t>
            </w:r>
            <w:r w:rsidR="009247AE">
              <w:rPr>
                <w:noProof/>
                <w:webHidden/>
              </w:rPr>
              <w:fldChar w:fldCharType="end"/>
            </w:r>
          </w:hyperlink>
        </w:p>
        <w:p w14:paraId="7073E872" w14:textId="0B6CE075"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4" w:history="1">
            <w:r w:rsidR="009247AE" w:rsidRPr="00F47DF5">
              <w:rPr>
                <w:rStyle w:val="Hyperlink"/>
                <w:noProof/>
              </w:rPr>
              <w:t>4.2.6.</w:t>
            </w:r>
            <w:r w:rsidR="009247AE">
              <w:rPr>
                <w:rFonts w:asciiTheme="minorHAnsi" w:eastAsiaTheme="minorEastAsia" w:hAnsiTheme="minorHAnsi"/>
                <w:noProof/>
                <w:kern w:val="2"/>
                <w:sz w:val="22"/>
                <w:lang w:val="vi-VN" w:eastAsia="vi-VN"/>
              </w:rPr>
              <w:tab/>
            </w:r>
            <w:r w:rsidR="009247AE" w:rsidRPr="00F47DF5">
              <w:rPr>
                <w:rStyle w:val="Hyperlink"/>
                <w:noProof/>
              </w:rPr>
              <w:t>Bảng nhân viên</w:t>
            </w:r>
            <w:r w:rsidR="009247AE">
              <w:rPr>
                <w:noProof/>
                <w:webHidden/>
              </w:rPr>
              <w:tab/>
            </w:r>
            <w:r w:rsidR="009247AE">
              <w:rPr>
                <w:noProof/>
                <w:webHidden/>
              </w:rPr>
              <w:fldChar w:fldCharType="begin"/>
            </w:r>
            <w:r w:rsidR="009247AE">
              <w:rPr>
                <w:noProof/>
                <w:webHidden/>
              </w:rPr>
              <w:instrText xml:space="preserve"> PAGEREF _Toc155222024 \h </w:instrText>
            </w:r>
            <w:r w:rsidR="009247AE">
              <w:rPr>
                <w:noProof/>
                <w:webHidden/>
              </w:rPr>
            </w:r>
            <w:r w:rsidR="009247AE">
              <w:rPr>
                <w:noProof/>
                <w:webHidden/>
              </w:rPr>
              <w:fldChar w:fldCharType="separate"/>
            </w:r>
            <w:r w:rsidR="009247AE">
              <w:rPr>
                <w:noProof/>
                <w:webHidden/>
              </w:rPr>
              <w:t>29</w:t>
            </w:r>
            <w:r w:rsidR="009247AE">
              <w:rPr>
                <w:noProof/>
                <w:webHidden/>
              </w:rPr>
              <w:fldChar w:fldCharType="end"/>
            </w:r>
          </w:hyperlink>
        </w:p>
        <w:p w14:paraId="29A93F93" w14:textId="23300AA5"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5" w:history="1">
            <w:r w:rsidR="009247AE" w:rsidRPr="00F47DF5">
              <w:rPr>
                <w:rStyle w:val="Hyperlink"/>
                <w:noProof/>
              </w:rPr>
              <w:t>4.2.7.</w:t>
            </w:r>
            <w:r w:rsidR="009247AE">
              <w:rPr>
                <w:rFonts w:asciiTheme="minorHAnsi" w:eastAsiaTheme="minorEastAsia" w:hAnsiTheme="minorHAnsi"/>
                <w:noProof/>
                <w:kern w:val="2"/>
                <w:sz w:val="22"/>
                <w:lang w:val="vi-VN" w:eastAsia="vi-VN"/>
              </w:rPr>
              <w:tab/>
            </w:r>
            <w:r w:rsidR="009247AE" w:rsidRPr="00F47DF5">
              <w:rPr>
                <w:rStyle w:val="Hyperlink"/>
                <w:noProof/>
              </w:rPr>
              <w:t>Bảng nhân viên bán hàng</w:t>
            </w:r>
            <w:r w:rsidR="009247AE">
              <w:rPr>
                <w:noProof/>
                <w:webHidden/>
              </w:rPr>
              <w:tab/>
            </w:r>
            <w:r w:rsidR="009247AE">
              <w:rPr>
                <w:noProof/>
                <w:webHidden/>
              </w:rPr>
              <w:fldChar w:fldCharType="begin"/>
            </w:r>
            <w:r w:rsidR="009247AE">
              <w:rPr>
                <w:noProof/>
                <w:webHidden/>
              </w:rPr>
              <w:instrText xml:space="preserve"> PAGEREF _Toc155222025 \h </w:instrText>
            </w:r>
            <w:r w:rsidR="009247AE">
              <w:rPr>
                <w:noProof/>
                <w:webHidden/>
              </w:rPr>
            </w:r>
            <w:r w:rsidR="009247AE">
              <w:rPr>
                <w:noProof/>
                <w:webHidden/>
              </w:rPr>
              <w:fldChar w:fldCharType="separate"/>
            </w:r>
            <w:r w:rsidR="009247AE">
              <w:rPr>
                <w:noProof/>
                <w:webHidden/>
              </w:rPr>
              <w:t>30</w:t>
            </w:r>
            <w:r w:rsidR="009247AE">
              <w:rPr>
                <w:noProof/>
                <w:webHidden/>
              </w:rPr>
              <w:fldChar w:fldCharType="end"/>
            </w:r>
          </w:hyperlink>
        </w:p>
        <w:p w14:paraId="5CF8B302" w14:textId="3BD96C9E"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6" w:history="1">
            <w:r w:rsidR="009247AE" w:rsidRPr="00F47DF5">
              <w:rPr>
                <w:rStyle w:val="Hyperlink"/>
                <w:noProof/>
              </w:rPr>
              <w:t>4.2.8.</w:t>
            </w:r>
            <w:r w:rsidR="009247AE">
              <w:rPr>
                <w:rFonts w:asciiTheme="minorHAnsi" w:eastAsiaTheme="minorEastAsia" w:hAnsiTheme="minorHAnsi"/>
                <w:noProof/>
                <w:kern w:val="2"/>
                <w:sz w:val="22"/>
                <w:lang w:val="vi-VN" w:eastAsia="vi-VN"/>
              </w:rPr>
              <w:tab/>
            </w:r>
            <w:r w:rsidR="009247AE" w:rsidRPr="00F47DF5">
              <w:rPr>
                <w:rStyle w:val="Hyperlink"/>
                <w:noProof/>
              </w:rPr>
              <w:t>Bảng quản lý kho</w:t>
            </w:r>
            <w:r w:rsidR="009247AE">
              <w:rPr>
                <w:noProof/>
                <w:webHidden/>
              </w:rPr>
              <w:tab/>
            </w:r>
            <w:r w:rsidR="009247AE">
              <w:rPr>
                <w:noProof/>
                <w:webHidden/>
              </w:rPr>
              <w:fldChar w:fldCharType="begin"/>
            </w:r>
            <w:r w:rsidR="009247AE">
              <w:rPr>
                <w:noProof/>
                <w:webHidden/>
              </w:rPr>
              <w:instrText xml:space="preserve"> PAGEREF _Toc155222026 \h </w:instrText>
            </w:r>
            <w:r w:rsidR="009247AE">
              <w:rPr>
                <w:noProof/>
                <w:webHidden/>
              </w:rPr>
            </w:r>
            <w:r w:rsidR="009247AE">
              <w:rPr>
                <w:noProof/>
                <w:webHidden/>
              </w:rPr>
              <w:fldChar w:fldCharType="separate"/>
            </w:r>
            <w:r w:rsidR="009247AE">
              <w:rPr>
                <w:noProof/>
                <w:webHidden/>
              </w:rPr>
              <w:t>31</w:t>
            </w:r>
            <w:r w:rsidR="009247AE">
              <w:rPr>
                <w:noProof/>
                <w:webHidden/>
              </w:rPr>
              <w:fldChar w:fldCharType="end"/>
            </w:r>
          </w:hyperlink>
        </w:p>
        <w:p w14:paraId="4BF82DF1" w14:textId="2AB74852"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27" w:history="1">
            <w:r w:rsidR="009247AE" w:rsidRPr="00F47DF5">
              <w:rPr>
                <w:rStyle w:val="Hyperlink"/>
                <w:noProof/>
              </w:rPr>
              <w:t>4.3.</w:t>
            </w:r>
            <w:r w:rsidR="009247AE">
              <w:rPr>
                <w:rFonts w:asciiTheme="minorHAnsi" w:eastAsiaTheme="minorEastAsia" w:hAnsiTheme="minorHAnsi"/>
                <w:noProof/>
                <w:kern w:val="2"/>
                <w:sz w:val="22"/>
                <w:lang w:val="vi-VN" w:eastAsia="vi-VN"/>
              </w:rPr>
              <w:tab/>
            </w:r>
            <w:r w:rsidR="009247AE" w:rsidRPr="00F47DF5">
              <w:rPr>
                <w:rStyle w:val="Hyperlink"/>
                <w:noProof/>
              </w:rPr>
              <w:t>Thêm, xóa, sửa trong RavenDB</w:t>
            </w:r>
            <w:r w:rsidR="009247AE">
              <w:rPr>
                <w:noProof/>
                <w:webHidden/>
              </w:rPr>
              <w:tab/>
            </w:r>
            <w:r w:rsidR="009247AE">
              <w:rPr>
                <w:noProof/>
                <w:webHidden/>
              </w:rPr>
              <w:fldChar w:fldCharType="begin"/>
            </w:r>
            <w:r w:rsidR="009247AE">
              <w:rPr>
                <w:noProof/>
                <w:webHidden/>
              </w:rPr>
              <w:instrText xml:space="preserve"> PAGEREF _Toc155222027 \h </w:instrText>
            </w:r>
            <w:r w:rsidR="009247AE">
              <w:rPr>
                <w:noProof/>
                <w:webHidden/>
              </w:rPr>
            </w:r>
            <w:r w:rsidR="009247AE">
              <w:rPr>
                <w:noProof/>
                <w:webHidden/>
              </w:rPr>
              <w:fldChar w:fldCharType="separate"/>
            </w:r>
            <w:r w:rsidR="009247AE">
              <w:rPr>
                <w:noProof/>
                <w:webHidden/>
              </w:rPr>
              <w:t>31</w:t>
            </w:r>
            <w:r w:rsidR="009247AE">
              <w:rPr>
                <w:noProof/>
                <w:webHidden/>
              </w:rPr>
              <w:fldChar w:fldCharType="end"/>
            </w:r>
          </w:hyperlink>
        </w:p>
        <w:p w14:paraId="0B0744B4" w14:textId="0580EBF6"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8" w:history="1">
            <w:r w:rsidR="009247AE" w:rsidRPr="00F47DF5">
              <w:rPr>
                <w:rStyle w:val="Hyperlink"/>
                <w:noProof/>
              </w:rPr>
              <w:t>4.3.1.</w:t>
            </w:r>
            <w:r w:rsidR="009247AE">
              <w:rPr>
                <w:rFonts w:asciiTheme="minorHAnsi" w:eastAsiaTheme="minorEastAsia" w:hAnsiTheme="minorHAnsi"/>
                <w:noProof/>
                <w:kern w:val="2"/>
                <w:sz w:val="22"/>
                <w:lang w:val="vi-VN" w:eastAsia="vi-VN"/>
              </w:rPr>
              <w:tab/>
            </w:r>
            <w:r w:rsidR="009247AE" w:rsidRPr="00F47DF5">
              <w:rPr>
                <w:rStyle w:val="Hyperlink"/>
                <w:noProof/>
              </w:rPr>
              <w:t>Thêm dữ liệu</w:t>
            </w:r>
            <w:r w:rsidR="009247AE">
              <w:rPr>
                <w:noProof/>
                <w:webHidden/>
              </w:rPr>
              <w:tab/>
            </w:r>
            <w:r w:rsidR="009247AE">
              <w:rPr>
                <w:noProof/>
                <w:webHidden/>
              </w:rPr>
              <w:fldChar w:fldCharType="begin"/>
            </w:r>
            <w:r w:rsidR="009247AE">
              <w:rPr>
                <w:noProof/>
                <w:webHidden/>
              </w:rPr>
              <w:instrText xml:space="preserve"> PAGEREF _Toc155222028 \h </w:instrText>
            </w:r>
            <w:r w:rsidR="009247AE">
              <w:rPr>
                <w:noProof/>
                <w:webHidden/>
              </w:rPr>
            </w:r>
            <w:r w:rsidR="009247AE">
              <w:rPr>
                <w:noProof/>
                <w:webHidden/>
              </w:rPr>
              <w:fldChar w:fldCharType="separate"/>
            </w:r>
            <w:r w:rsidR="009247AE">
              <w:rPr>
                <w:noProof/>
                <w:webHidden/>
              </w:rPr>
              <w:t>31</w:t>
            </w:r>
            <w:r w:rsidR="009247AE">
              <w:rPr>
                <w:noProof/>
                <w:webHidden/>
              </w:rPr>
              <w:fldChar w:fldCharType="end"/>
            </w:r>
          </w:hyperlink>
        </w:p>
        <w:p w14:paraId="30E3722D" w14:textId="4C06FBDC"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29" w:history="1">
            <w:r w:rsidR="009247AE" w:rsidRPr="00F47DF5">
              <w:rPr>
                <w:rStyle w:val="Hyperlink"/>
                <w:noProof/>
              </w:rPr>
              <w:t>4.3.2.</w:t>
            </w:r>
            <w:r w:rsidR="009247AE">
              <w:rPr>
                <w:rFonts w:asciiTheme="minorHAnsi" w:eastAsiaTheme="minorEastAsia" w:hAnsiTheme="minorHAnsi"/>
                <w:noProof/>
                <w:kern w:val="2"/>
                <w:sz w:val="22"/>
                <w:lang w:val="vi-VN" w:eastAsia="vi-VN"/>
              </w:rPr>
              <w:tab/>
            </w:r>
            <w:r w:rsidR="009247AE" w:rsidRPr="00F47DF5">
              <w:rPr>
                <w:rStyle w:val="Hyperlink"/>
                <w:noProof/>
              </w:rPr>
              <w:t>Xóa dữ liệu</w:t>
            </w:r>
            <w:r w:rsidR="009247AE">
              <w:rPr>
                <w:noProof/>
                <w:webHidden/>
              </w:rPr>
              <w:tab/>
            </w:r>
            <w:r w:rsidR="009247AE">
              <w:rPr>
                <w:noProof/>
                <w:webHidden/>
              </w:rPr>
              <w:fldChar w:fldCharType="begin"/>
            </w:r>
            <w:r w:rsidR="009247AE">
              <w:rPr>
                <w:noProof/>
                <w:webHidden/>
              </w:rPr>
              <w:instrText xml:space="preserve"> PAGEREF _Toc155222029 \h </w:instrText>
            </w:r>
            <w:r w:rsidR="009247AE">
              <w:rPr>
                <w:noProof/>
                <w:webHidden/>
              </w:rPr>
            </w:r>
            <w:r w:rsidR="009247AE">
              <w:rPr>
                <w:noProof/>
                <w:webHidden/>
              </w:rPr>
              <w:fldChar w:fldCharType="separate"/>
            </w:r>
            <w:r w:rsidR="009247AE">
              <w:rPr>
                <w:noProof/>
                <w:webHidden/>
              </w:rPr>
              <w:t>32</w:t>
            </w:r>
            <w:r w:rsidR="009247AE">
              <w:rPr>
                <w:noProof/>
                <w:webHidden/>
              </w:rPr>
              <w:fldChar w:fldCharType="end"/>
            </w:r>
          </w:hyperlink>
        </w:p>
        <w:p w14:paraId="209FF873" w14:textId="70233FE2" w:rsidR="009247AE" w:rsidRDefault="00000000">
          <w:pPr>
            <w:pStyle w:val="TOC3"/>
            <w:tabs>
              <w:tab w:val="left" w:pos="1320"/>
              <w:tab w:val="right" w:leader="dot" w:pos="9350"/>
            </w:tabs>
            <w:rPr>
              <w:rFonts w:asciiTheme="minorHAnsi" w:eastAsiaTheme="minorEastAsia" w:hAnsiTheme="minorHAnsi"/>
              <w:noProof/>
              <w:kern w:val="2"/>
              <w:sz w:val="22"/>
              <w:lang w:val="vi-VN" w:eastAsia="vi-VN"/>
            </w:rPr>
          </w:pPr>
          <w:hyperlink w:anchor="_Toc155222030" w:history="1">
            <w:r w:rsidR="009247AE" w:rsidRPr="00F47DF5">
              <w:rPr>
                <w:rStyle w:val="Hyperlink"/>
                <w:noProof/>
              </w:rPr>
              <w:t>4.3.3.</w:t>
            </w:r>
            <w:r w:rsidR="009247AE">
              <w:rPr>
                <w:rFonts w:asciiTheme="minorHAnsi" w:eastAsiaTheme="minorEastAsia" w:hAnsiTheme="minorHAnsi"/>
                <w:noProof/>
                <w:kern w:val="2"/>
                <w:sz w:val="22"/>
                <w:lang w:val="vi-VN" w:eastAsia="vi-VN"/>
              </w:rPr>
              <w:tab/>
            </w:r>
            <w:r w:rsidR="009247AE" w:rsidRPr="00F47DF5">
              <w:rPr>
                <w:rStyle w:val="Hyperlink"/>
                <w:noProof/>
              </w:rPr>
              <w:t>Sửa dữ liệu</w:t>
            </w:r>
            <w:r w:rsidR="009247AE">
              <w:rPr>
                <w:noProof/>
                <w:webHidden/>
              </w:rPr>
              <w:tab/>
            </w:r>
            <w:r w:rsidR="009247AE">
              <w:rPr>
                <w:noProof/>
                <w:webHidden/>
              </w:rPr>
              <w:fldChar w:fldCharType="begin"/>
            </w:r>
            <w:r w:rsidR="009247AE">
              <w:rPr>
                <w:noProof/>
                <w:webHidden/>
              </w:rPr>
              <w:instrText xml:space="preserve"> PAGEREF _Toc155222030 \h </w:instrText>
            </w:r>
            <w:r w:rsidR="009247AE">
              <w:rPr>
                <w:noProof/>
                <w:webHidden/>
              </w:rPr>
            </w:r>
            <w:r w:rsidR="009247AE">
              <w:rPr>
                <w:noProof/>
                <w:webHidden/>
              </w:rPr>
              <w:fldChar w:fldCharType="separate"/>
            </w:r>
            <w:r w:rsidR="009247AE">
              <w:rPr>
                <w:noProof/>
                <w:webHidden/>
              </w:rPr>
              <w:t>33</w:t>
            </w:r>
            <w:r w:rsidR="009247AE">
              <w:rPr>
                <w:noProof/>
                <w:webHidden/>
              </w:rPr>
              <w:fldChar w:fldCharType="end"/>
            </w:r>
          </w:hyperlink>
        </w:p>
        <w:p w14:paraId="340B0DEC" w14:textId="15FF3A57" w:rsidR="009247AE" w:rsidRDefault="00000000">
          <w:pPr>
            <w:pStyle w:val="TOC2"/>
            <w:tabs>
              <w:tab w:val="left" w:pos="880"/>
              <w:tab w:val="right" w:leader="dot" w:pos="9350"/>
            </w:tabs>
            <w:rPr>
              <w:rFonts w:asciiTheme="minorHAnsi" w:eastAsiaTheme="minorEastAsia" w:hAnsiTheme="minorHAnsi"/>
              <w:noProof/>
              <w:kern w:val="2"/>
              <w:sz w:val="22"/>
              <w:lang w:val="vi-VN" w:eastAsia="vi-VN"/>
            </w:rPr>
          </w:pPr>
          <w:hyperlink w:anchor="_Toc155222031" w:history="1">
            <w:r w:rsidR="009247AE" w:rsidRPr="00F47DF5">
              <w:rPr>
                <w:rStyle w:val="Hyperlink"/>
                <w:noProof/>
              </w:rPr>
              <w:t>4.4.</w:t>
            </w:r>
            <w:r w:rsidR="009247AE">
              <w:rPr>
                <w:rFonts w:asciiTheme="minorHAnsi" w:eastAsiaTheme="minorEastAsia" w:hAnsiTheme="minorHAnsi"/>
                <w:noProof/>
                <w:kern w:val="2"/>
                <w:sz w:val="22"/>
                <w:lang w:val="vi-VN" w:eastAsia="vi-VN"/>
              </w:rPr>
              <w:tab/>
            </w:r>
            <w:r w:rsidR="009247AE" w:rsidRPr="00F47DF5">
              <w:rPr>
                <w:rStyle w:val="Hyperlink"/>
                <w:noProof/>
              </w:rPr>
              <w:t>Truy vấn RavenDB</w:t>
            </w:r>
            <w:r w:rsidR="009247AE">
              <w:rPr>
                <w:noProof/>
                <w:webHidden/>
              </w:rPr>
              <w:tab/>
            </w:r>
            <w:r w:rsidR="009247AE">
              <w:rPr>
                <w:noProof/>
                <w:webHidden/>
              </w:rPr>
              <w:fldChar w:fldCharType="begin"/>
            </w:r>
            <w:r w:rsidR="009247AE">
              <w:rPr>
                <w:noProof/>
                <w:webHidden/>
              </w:rPr>
              <w:instrText xml:space="preserve"> PAGEREF _Toc155222031 \h </w:instrText>
            </w:r>
            <w:r w:rsidR="009247AE">
              <w:rPr>
                <w:noProof/>
                <w:webHidden/>
              </w:rPr>
            </w:r>
            <w:r w:rsidR="009247AE">
              <w:rPr>
                <w:noProof/>
                <w:webHidden/>
              </w:rPr>
              <w:fldChar w:fldCharType="separate"/>
            </w:r>
            <w:r w:rsidR="009247AE">
              <w:rPr>
                <w:noProof/>
                <w:webHidden/>
              </w:rPr>
              <w:t>35</w:t>
            </w:r>
            <w:r w:rsidR="009247AE">
              <w:rPr>
                <w:noProof/>
                <w:webHidden/>
              </w:rPr>
              <w:fldChar w:fldCharType="end"/>
            </w:r>
          </w:hyperlink>
        </w:p>
        <w:p w14:paraId="2721EEC7" w14:textId="08AFABF8" w:rsidR="009247AE" w:rsidRDefault="00000000">
          <w:pPr>
            <w:pStyle w:val="TOC1"/>
            <w:tabs>
              <w:tab w:val="right" w:leader="dot" w:pos="9350"/>
            </w:tabs>
            <w:rPr>
              <w:rFonts w:asciiTheme="minorHAnsi" w:eastAsiaTheme="minorEastAsia" w:hAnsiTheme="minorHAnsi"/>
              <w:noProof/>
              <w:kern w:val="2"/>
              <w:sz w:val="22"/>
              <w:lang w:val="vi-VN" w:eastAsia="vi-VN"/>
            </w:rPr>
          </w:pPr>
          <w:hyperlink w:anchor="_Toc155222032" w:history="1">
            <w:r w:rsidR="009247AE" w:rsidRPr="00F47DF5">
              <w:rPr>
                <w:rStyle w:val="Hyperlink"/>
                <w:noProof/>
              </w:rPr>
              <w:t>Bảng phân công việc</w:t>
            </w:r>
            <w:r w:rsidR="009247AE">
              <w:rPr>
                <w:noProof/>
                <w:webHidden/>
              </w:rPr>
              <w:tab/>
            </w:r>
            <w:r w:rsidR="009247AE">
              <w:rPr>
                <w:noProof/>
                <w:webHidden/>
              </w:rPr>
              <w:fldChar w:fldCharType="begin"/>
            </w:r>
            <w:r w:rsidR="009247AE">
              <w:rPr>
                <w:noProof/>
                <w:webHidden/>
              </w:rPr>
              <w:instrText xml:space="preserve"> PAGEREF _Toc155222032 \h </w:instrText>
            </w:r>
            <w:r w:rsidR="009247AE">
              <w:rPr>
                <w:noProof/>
                <w:webHidden/>
              </w:rPr>
            </w:r>
            <w:r w:rsidR="009247AE">
              <w:rPr>
                <w:noProof/>
                <w:webHidden/>
              </w:rPr>
              <w:fldChar w:fldCharType="separate"/>
            </w:r>
            <w:r w:rsidR="009247AE">
              <w:rPr>
                <w:noProof/>
                <w:webHidden/>
              </w:rPr>
              <w:t>37</w:t>
            </w:r>
            <w:r w:rsidR="009247AE">
              <w:rPr>
                <w:noProof/>
                <w:webHidden/>
              </w:rPr>
              <w:fldChar w:fldCharType="end"/>
            </w:r>
          </w:hyperlink>
        </w:p>
        <w:p w14:paraId="5BD20C2D" w14:textId="43EE8ACC" w:rsidR="009247AE" w:rsidRDefault="00000000">
          <w:pPr>
            <w:pStyle w:val="TOC1"/>
            <w:tabs>
              <w:tab w:val="right" w:leader="dot" w:pos="9350"/>
            </w:tabs>
            <w:rPr>
              <w:rFonts w:asciiTheme="minorHAnsi" w:eastAsiaTheme="minorEastAsia" w:hAnsiTheme="minorHAnsi"/>
              <w:noProof/>
              <w:kern w:val="2"/>
              <w:sz w:val="22"/>
              <w:lang w:val="vi-VN" w:eastAsia="vi-VN"/>
            </w:rPr>
          </w:pPr>
          <w:hyperlink w:anchor="_Toc155222033" w:history="1">
            <w:r w:rsidR="009247AE" w:rsidRPr="00F47DF5">
              <w:rPr>
                <w:rStyle w:val="Hyperlink"/>
                <w:noProof/>
              </w:rPr>
              <w:t>Tài liệu tham khảo</w:t>
            </w:r>
            <w:r w:rsidR="009247AE">
              <w:rPr>
                <w:noProof/>
                <w:webHidden/>
              </w:rPr>
              <w:tab/>
            </w:r>
            <w:r w:rsidR="009247AE">
              <w:rPr>
                <w:noProof/>
                <w:webHidden/>
              </w:rPr>
              <w:fldChar w:fldCharType="begin"/>
            </w:r>
            <w:r w:rsidR="009247AE">
              <w:rPr>
                <w:noProof/>
                <w:webHidden/>
              </w:rPr>
              <w:instrText xml:space="preserve"> PAGEREF _Toc155222033 \h </w:instrText>
            </w:r>
            <w:r w:rsidR="009247AE">
              <w:rPr>
                <w:noProof/>
                <w:webHidden/>
              </w:rPr>
            </w:r>
            <w:r w:rsidR="009247AE">
              <w:rPr>
                <w:noProof/>
                <w:webHidden/>
              </w:rPr>
              <w:fldChar w:fldCharType="separate"/>
            </w:r>
            <w:r w:rsidR="009247AE">
              <w:rPr>
                <w:noProof/>
                <w:webHidden/>
              </w:rPr>
              <w:t>38</w:t>
            </w:r>
            <w:r w:rsidR="009247AE">
              <w:rPr>
                <w:noProof/>
                <w:webHidden/>
              </w:rPr>
              <w:fldChar w:fldCharType="end"/>
            </w:r>
          </w:hyperlink>
        </w:p>
        <w:p w14:paraId="0E5CAEA2" w14:textId="314F7F44" w:rsidR="009247AE" w:rsidRDefault="009247AE">
          <w:r>
            <w:rPr>
              <w:b/>
              <w:bCs/>
              <w:noProof/>
            </w:rPr>
            <w:fldChar w:fldCharType="end"/>
          </w:r>
        </w:p>
      </w:sdtContent>
    </w:sdt>
    <w:p w14:paraId="7EBF5146" w14:textId="38F776B1" w:rsidR="00D1688D" w:rsidRDefault="00D1688D">
      <w:pPr>
        <w:rPr>
          <w:b/>
          <w:bCs/>
          <w:noProof/>
        </w:rPr>
      </w:pPr>
    </w:p>
    <w:p w14:paraId="5913BD63" w14:textId="72CEB33E" w:rsidR="1BFDF8D7" w:rsidRDefault="1BFDF8D7">
      <w:r>
        <w:br w:type="page"/>
      </w:r>
    </w:p>
    <w:p w14:paraId="66A78623" w14:textId="5E72C433" w:rsidR="00FA4CC5" w:rsidRDefault="00FA4CC5" w:rsidP="00FA4CC5">
      <w:pPr>
        <w:pStyle w:val="Heading1"/>
        <w:numPr>
          <w:ilvl w:val="0"/>
          <w:numId w:val="0"/>
        </w:numPr>
        <w:jc w:val="left"/>
      </w:pPr>
      <w:bookmarkStart w:id="2" w:name="_Toc1523280094"/>
      <w:bookmarkStart w:id="3" w:name="_Toc155221994"/>
      <w:r>
        <w:lastRenderedPageBreak/>
        <w:t>Chương 1. Giới thiệu</w:t>
      </w:r>
      <w:bookmarkEnd w:id="2"/>
      <w:bookmarkEnd w:id="3"/>
    </w:p>
    <w:p w14:paraId="28A3A0D7" w14:textId="45ECB554" w:rsidR="00FA4CC5" w:rsidRDefault="00FA4CC5" w:rsidP="00F44204">
      <w:pPr>
        <w:pStyle w:val="Heading2"/>
        <w:numPr>
          <w:ilvl w:val="1"/>
          <w:numId w:val="32"/>
        </w:numPr>
      </w:pPr>
      <w:bookmarkStart w:id="4" w:name="_Toc1731617046"/>
      <w:bookmarkStart w:id="5" w:name="_Toc155221995"/>
      <w:r>
        <w:t>Giới thiệu về hệ quản trị CSDL NoSQL</w:t>
      </w:r>
      <w:bookmarkEnd w:id="4"/>
      <w:bookmarkEnd w:id="5"/>
    </w:p>
    <w:p w14:paraId="74545A3C" w14:textId="50E2EF33" w:rsidR="00BE0079" w:rsidRDefault="00A34831" w:rsidP="004428C8">
      <w:pPr>
        <w:ind w:firstLine="720"/>
      </w:pPr>
      <w:r w:rsidRPr="00A34831">
        <w:t>Cơ sở dữ liệu NoSQL (Not Only SQL) là một loại cơ sở dữ liệu được thiết kế để xử lý và lưu trữ dữ liệu có cấu trúc, bán cấu trúc hoặc dữ liệu lớn và phức tạp mà không tuân theo mô hình quan hệ của cơ sở dữ liệu SQL truyền thống</w:t>
      </w:r>
      <w:r w:rsidR="00BE0079">
        <w:t>.</w:t>
      </w:r>
      <w:r w:rsidR="00467C90">
        <w:t xml:space="preserve"> Mục đích chính</w:t>
      </w:r>
      <w:r w:rsidR="00BD0E63">
        <w:t xml:space="preserve"> của việc sử dụng cơ sở dữ liệu NoSQL là danh cho các kho dữ liệu phân tán với nhu cầu lưu trữ dữ liệu lớn.</w:t>
      </w:r>
    </w:p>
    <w:p w14:paraId="7859C4EF" w14:textId="77777777" w:rsidR="00DC7DB5" w:rsidRDefault="00B56B68" w:rsidP="00B56B68">
      <w:r>
        <w:t>Khi nào sử dụng Cơ sở dữ liệu NoSQL:</w:t>
      </w:r>
    </w:p>
    <w:p w14:paraId="21033705" w14:textId="1BEC0917" w:rsidR="00DC7DB5" w:rsidRDefault="00DC7DB5" w:rsidP="00DC7DB5">
      <w:pPr>
        <w:pStyle w:val="ListParagraph"/>
        <w:numPr>
          <w:ilvl w:val="0"/>
          <w:numId w:val="18"/>
        </w:numPr>
      </w:pPr>
      <w:r w:rsidRPr="00DC7DB5">
        <w:rPr>
          <w:b/>
          <w:bCs/>
        </w:rPr>
        <w:t>Dữ liệu không có cấu trúc hoặc có cấu trúc linh hoạt:</w:t>
      </w:r>
      <w:r>
        <w:t xml:space="preserve"> Khi dữ liệu của bạn không phải là bảng quan hệ cố định và có thể thay đổi cấu trúc dễ dàng theo thời gian.</w:t>
      </w:r>
    </w:p>
    <w:p w14:paraId="46559511" w14:textId="0CD2ECCA" w:rsidR="00DC7DB5" w:rsidRDefault="00DC7DB5" w:rsidP="00DC7DB5">
      <w:pPr>
        <w:pStyle w:val="ListParagraph"/>
        <w:numPr>
          <w:ilvl w:val="0"/>
          <w:numId w:val="18"/>
        </w:numPr>
      </w:pPr>
      <w:r w:rsidRPr="00DC7DB5">
        <w:rPr>
          <w:b/>
          <w:bCs/>
        </w:rPr>
        <w:t>Khối lượng dữ liệu lớn và có tính mở rộng cao:</w:t>
      </w:r>
      <w:r>
        <w:t xml:space="preserve"> Cơ sở dữ liệu NoSQL thường đối phó tốt với việc lưu trữ và truy vấn dữ liệu lớn, cũng như việc mở rộng hệ thống theo nhu cầu.</w:t>
      </w:r>
    </w:p>
    <w:p w14:paraId="4D60E617" w14:textId="1A6D10EB" w:rsidR="00DC7DB5" w:rsidRDefault="00DC7DB5" w:rsidP="00DC7DB5">
      <w:pPr>
        <w:pStyle w:val="ListParagraph"/>
        <w:numPr>
          <w:ilvl w:val="0"/>
          <w:numId w:val="18"/>
        </w:numPr>
      </w:pPr>
      <w:r w:rsidRPr="00DC7DB5">
        <w:rPr>
          <w:b/>
          <w:bCs/>
        </w:rPr>
        <w:t>Tốc độ truy vấn và hiệu suất:</w:t>
      </w:r>
      <w:r>
        <w:t xml:space="preserve"> Trong môi trường yêu cầu truy vấn nhanh và hiệu suất cao, NoSQL thường là lựa chọn phù hợp, đặc biệt là trong các ứng dụng web có lượng người dùng lớn.</w:t>
      </w:r>
    </w:p>
    <w:p w14:paraId="3E41D7D2" w14:textId="38DA5DC7" w:rsidR="00DC7DB5" w:rsidRDefault="00DC7DB5" w:rsidP="00DC7DB5">
      <w:pPr>
        <w:pStyle w:val="ListParagraph"/>
        <w:numPr>
          <w:ilvl w:val="0"/>
          <w:numId w:val="18"/>
        </w:numPr>
      </w:pPr>
      <w:r w:rsidRPr="00DC7DB5">
        <w:rPr>
          <w:b/>
          <w:bCs/>
        </w:rPr>
        <w:t>Phân tích dữ liệu và kho lưu trữ dữ liệu đa dạng:</w:t>
      </w:r>
      <w:r>
        <w:t xml:space="preserve"> Khi bạn cần lưu trữ và xử lý dữ liệu đa dạng như văn bản, hình ảnh, video, dữ liệu người dùng, và dữ liệu đồng thời mà không cần phải chuẩn hóa chúng thành một cấu trúc chung.</w:t>
      </w:r>
    </w:p>
    <w:p w14:paraId="76344C1A" w14:textId="3ED67717" w:rsidR="00DC7DB5" w:rsidRDefault="00DC7DB5" w:rsidP="00DC7DB5">
      <w:pPr>
        <w:pStyle w:val="ListParagraph"/>
        <w:numPr>
          <w:ilvl w:val="0"/>
          <w:numId w:val="18"/>
        </w:numPr>
      </w:pPr>
      <w:r w:rsidRPr="00DC7DB5">
        <w:rPr>
          <w:b/>
          <w:bCs/>
        </w:rPr>
        <w:t xml:space="preserve">Dự án phát triển nhanh và linh hoạt: </w:t>
      </w:r>
      <w:r>
        <w:t>Trong những dự án có tính chất thay đổi nhanh về yêu cầu, NoSQL có thể giúp giảm thời gian và công sức cần thiết để điều chỉnh cấu trúc dữ liệu.</w:t>
      </w:r>
    </w:p>
    <w:p w14:paraId="12D6FF05" w14:textId="196DEC3F" w:rsidR="00DC7DB5" w:rsidRDefault="00DC7DB5" w:rsidP="00DC7DB5">
      <w:pPr>
        <w:pStyle w:val="ListParagraph"/>
        <w:numPr>
          <w:ilvl w:val="0"/>
          <w:numId w:val="18"/>
        </w:numPr>
      </w:pPr>
      <w:r w:rsidRPr="00DC7DB5">
        <w:rPr>
          <w:b/>
          <w:bCs/>
        </w:rPr>
        <w:t>Hệ thống phân tán và tích hợp dữ liệu từ nhiều nguồn:</w:t>
      </w:r>
      <w:r>
        <w:t xml:space="preserve"> Khi bạn cần tích hợp dữ liệu từ nhiều nguồn khác nhau hoặc triển khai hệ thống phân tán, NoSQL có thể cung cấp sự linh hoạt và khả năng mở rộng.</w:t>
      </w:r>
    </w:p>
    <w:p w14:paraId="597F0B58" w14:textId="5D021085" w:rsidR="00E018BE" w:rsidRDefault="00DC7DB5" w:rsidP="00DC7DB5">
      <w:pPr>
        <w:pStyle w:val="ListParagraph"/>
        <w:numPr>
          <w:ilvl w:val="0"/>
          <w:numId w:val="18"/>
        </w:numPr>
      </w:pPr>
      <w:r w:rsidRPr="00DC7DB5">
        <w:rPr>
          <w:b/>
          <w:bCs/>
        </w:rPr>
        <w:t>Yêu cầu về khả năng chịu lỗi và sẵn sàng cao:</w:t>
      </w:r>
      <w:r>
        <w:t xml:space="preserve"> Một số hệ thống NoSQL được thiết kế để đảm bảo khả năng chịu lỗi và sẵn sàng cao, giúp đảm bảo tính ổn định của hệ thống trong môi trường sản xuất.</w:t>
      </w:r>
      <w:r w:rsidR="00E018BE">
        <w:t xml:space="preserve"> </w:t>
      </w:r>
    </w:p>
    <w:p w14:paraId="13CF4F27" w14:textId="5559E980" w:rsidR="00016A64" w:rsidRDefault="000C060A" w:rsidP="000C060A">
      <w:r>
        <w:t>Ngoài ra có thể xem xét sử dụng NoSQL DB thay vì SQL DB:</w:t>
      </w:r>
    </w:p>
    <w:p w14:paraId="2F471C7F" w14:textId="4CFBAA44" w:rsidR="009609F2" w:rsidRDefault="009609F2" w:rsidP="7D77DF0F">
      <w:pPr>
        <w:pStyle w:val="ListParagraph"/>
        <w:numPr>
          <w:ilvl w:val="0"/>
          <w:numId w:val="19"/>
        </w:numPr>
        <w:rPr>
          <w:szCs w:val="24"/>
        </w:rPr>
      </w:pPr>
      <w:r>
        <w:t>Tốc độ phát triển với cơ sở dữ liệu NoSQL có thể nhanh hơn nhiều so với cơ sở dữ</w:t>
      </w:r>
      <w:r w:rsidR="5091D992">
        <w:t xml:space="preserve"> </w:t>
      </w:r>
      <w:r>
        <w:t>liệu SQL.</w:t>
      </w:r>
    </w:p>
    <w:p w14:paraId="327EBF23" w14:textId="1E480A14" w:rsidR="009609F2" w:rsidRDefault="009609F2" w:rsidP="009609F2">
      <w:pPr>
        <w:pStyle w:val="ListParagraph"/>
        <w:numPr>
          <w:ilvl w:val="0"/>
          <w:numId w:val="19"/>
        </w:numPr>
        <w:rPr>
          <w:szCs w:val="24"/>
        </w:rPr>
      </w:pPr>
      <w:r>
        <w:lastRenderedPageBreak/>
        <w:t>Cấu trúc của nhiều dạng dữ liệu khác nhau được xử lý và phát triển dễ dàng hơn</w:t>
      </w:r>
      <w:r w:rsidR="5FFE4547">
        <w:t xml:space="preserve"> </w:t>
      </w:r>
      <w:r>
        <w:t>với cơ sở dữ liệu SQL.</w:t>
      </w:r>
    </w:p>
    <w:p w14:paraId="437774BC" w14:textId="1D81F4F2" w:rsidR="009609F2" w:rsidRDefault="009609F2" w:rsidP="009609F2">
      <w:pPr>
        <w:pStyle w:val="ListParagraph"/>
        <w:numPr>
          <w:ilvl w:val="0"/>
          <w:numId w:val="19"/>
        </w:numPr>
      </w:pPr>
      <w:r>
        <w:t>Khi cơ sở dữ liệu SQL không đáp ứng được nhu cầu lưu trữ dữ liệu lớn.</w:t>
      </w:r>
    </w:p>
    <w:p w14:paraId="58C63406" w14:textId="25086088" w:rsidR="009609F2" w:rsidRDefault="009609F2" w:rsidP="009609F2">
      <w:pPr>
        <w:pStyle w:val="ListParagraph"/>
        <w:numPr>
          <w:ilvl w:val="0"/>
          <w:numId w:val="19"/>
        </w:numPr>
      </w:pPr>
      <w:r>
        <w:t>Khi hệ thống có lượng truy cập cao và không cho phép downtime.</w:t>
      </w:r>
    </w:p>
    <w:p w14:paraId="136138DE" w14:textId="30419735" w:rsidR="00016A64" w:rsidRDefault="009609F2" w:rsidP="00016A64">
      <w:pPr>
        <w:pStyle w:val="ListParagraph"/>
        <w:numPr>
          <w:ilvl w:val="0"/>
          <w:numId w:val="19"/>
        </w:numPr>
      </w:pPr>
      <w:r>
        <w:t>Các mô hình ứng dụng mới có thể được hỗ trợ dễ dàng hơn</w:t>
      </w:r>
    </w:p>
    <w:p w14:paraId="1B3E64E7" w14:textId="0A3392DF" w:rsidR="0007077F" w:rsidRDefault="00EF6CC5" w:rsidP="00CE43A2">
      <w:r>
        <w:t>Các kiểu cơ sở dữ liệu NoSQL</w:t>
      </w:r>
      <w:r w:rsidR="0063078E">
        <w:t>:</w:t>
      </w:r>
    </w:p>
    <w:p w14:paraId="03CA5E8F" w14:textId="43068FAE" w:rsidR="00123132" w:rsidRDefault="00123132" w:rsidP="00A013E6">
      <w:pPr>
        <w:pStyle w:val="ListParagraph"/>
        <w:numPr>
          <w:ilvl w:val="0"/>
          <w:numId w:val="21"/>
        </w:numPr>
      </w:pPr>
      <w:r w:rsidRPr="00A013E6">
        <w:rPr>
          <w:b/>
          <w:bCs/>
        </w:rPr>
        <w:t>Key-value pair:</w:t>
      </w:r>
      <w:r>
        <w:t xml:space="preserve"> lưu trữ dưới dạng các cặp key – value, nó được thiết kế theo cách</w:t>
      </w:r>
      <w:r w:rsidR="00A013E6">
        <w:t xml:space="preserve"> </w:t>
      </w:r>
      <w:r>
        <w:t>để xử lý nhiều dữ liệu và tải nặng.</w:t>
      </w:r>
      <w:r w:rsidR="009E7ADF">
        <w:t xml:space="preserve"> vd: DynamoDB,Redis</w:t>
      </w:r>
      <w:r w:rsidR="00765D07">
        <w:t>…</w:t>
      </w:r>
    </w:p>
    <w:p w14:paraId="0B8A8893" w14:textId="7DA47C32" w:rsidR="00123132" w:rsidRDefault="00123132" w:rsidP="00A013E6">
      <w:pPr>
        <w:pStyle w:val="ListParagraph"/>
        <w:numPr>
          <w:ilvl w:val="0"/>
          <w:numId w:val="21"/>
        </w:numPr>
      </w:pPr>
      <w:r w:rsidRPr="00A013E6">
        <w:rPr>
          <w:b/>
          <w:bCs/>
        </w:rPr>
        <w:t>Column-based:</w:t>
      </w:r>
      <w:r>
        <w:t xml:space="preserve"> lưu trữ dưới dạng các cột, mỗi cột được xử lý riêng biệt, mang lại</w:t>
      </w:r>
      <w:r w:rsidR="00A013E6">
        <w:t xml:space="preserve"> </w:t>
      </w:r>
      <w:r>
        <w:t>hiệu suất cao cho các truy vấn tổng hợp như SUM, COUNT, MIN,…</w:t>
      </w:r>
      <w:r w:rsidR="00C22643">
        <w:t>vd: Hbase, Cassandra</w:t>
      </w:r>
      <w:r w:rsidR="00765D07">
        <w:t>…</w:t>
      </w:r>
    </w:p>
    <w:p w14:paraId="1344925D" w14:textId="5AC0D565" w:rsidR="00123132" w:rsidRDefault="00123132" w:rsidP="00A013E6">
      <w:pPr>
        <w:pStyle w:val="ListParagraph"/>
        <w:numPr>
          <w:ilvl w:val="0"/>
          <w:numId w:val="21"/>
        </w:numPr>
      </w:pPr>
      <w:r w:rsidRPr="00A013E6">
        <w:rPr>
          <w:b/>
          <w:bCs/>
        </w:rPr>
        <w:t>Graph-based:</w:t>
      </w:r>
      <w:r>
        <w:t xml:space="preserve"> lưu trữ các thực thể cũng như các mối quan hệ giữa các thực thể đó,</w:t>
      </w:r>
      <w:r w:rsidR="00A013E6">
        <w:t xml:space="preserve"> </w:t>
      </w:r>
      <w:r>
        <w:t>thực thể được lưu trữ dưới dạng một node với mối quan hệ là các cạnh, một cạnh cho biết</w:t>
      </w:r>
      <w:r w:rsidR="00A013E6">
        <w:t xml:space="preserve"> </w:t>
      </w:r>
      <w:r>
        <w:t>mối quan hệ giữa các node, mỗi node và cạnh có một mã định danh duy nhất.</w:t>
      </w:r>
      <w:r w:rsidR="00C22643">
        <w:t xml:space="preserve"> vd: </w:t>
      </w:r>
      <w:r w:rsidR="00DE2651">
        <w:t>CouchDB, Amazon SimpleDB</w:t>
      </w:r>
      <w:r w:rsidR="00765D07">
        <w:t>…</w:t>
      </w:r>
    </w:p>
    <w:p w14:paraId="0DBEC6DF" w14:textId="2D151462" w:rsidR="00123132" w:rsidRDefault="00123132" w:rsidP="00A013E6">
      <w:pPr>
        <w:pStyle w:val="ListParagraph"/>
        <w:numPr>
          <w:ilvl w:val="0"/>
          <w:numId w:val="21"/>
        </w:numPr>
      </w:pPr>
      <w:r w:rsidRPr="00A013E6">
        <w:rPr>
          <w:b/>
          <w:bCs/>
        </w:rPr>
        <w:t>Document-oriented:</w:t>
      </w:r>
      <w:r>
        <w:t xml:space="preserve"> lưu trữ và truy xuất dữ liệu dưới dạng một cặp giá trị khóa (key</w:t>
      </w:r>
      <w:r w:rsidR="00A013E6">
        <w:t xml:space="preserve"> </w:t>
      </w:r>
      <w:r>
        <w:t>value pair) nhưng phần giá trị được lưu trữ dưới dạng tài liệu.</w:t>
      </w:r>
      <w:r w:rsidR="0063078E">
        <w:t xml:space="preserve"> </w:t>
      </w:r>
      <w:r w:rsidR="00765D07">
        <w:t>vd: Neo4J, OrientDB…</w:t>
      </w:r>
    </w:p>
    <w:p w14:paraId="0727C361" w14:textId="02B5A670" w:rsidR="00EF6CC5" w:rsidRDefault="0098210C" w:rsidP="00123132">
      <w:r>
        <w:t>Những hạn chế của CSDL NoSQL</w:t>
      </w:r>
    </w:p>
    <w:p w14:paraId="005B1048" w14:textId="3D4253FF" w:rsidR="0098210C" w:rsidRDefault="007D3D7F" w:rsidP="007D3D7F">
      <w:pPr>
        <w:pStyle w:val="ListParagraph"/>
        <w:numPr>
          <w:ilvl w:val="0"/>
          <w:numId w:val="16"/>
        </w:numPr>
      </w:pPr>
      <w:r>
        <w:t>No schema</w:t>
      </w:r>
    </w:p>
    <w:p w14:paraId="1363D7AC" w14:textId="5A2A5D18" w:rsidR="3549A367" w:rsidRDefault="3549A367" w:rsidP="771119B0">
      <w:pPr>
        <w:pStyle w:val="ListParagraph"/>
        <w:numPr>
          <w:ilvl w:val="0"/>
          <w:numId w:val="16"/>
        </w:numPr>
      </w:pPr>
      <w:r w:rsidRPr="771119B0">
        <w:rPr>
          <w:color w:val="000000" w:themeColor="text1"/>
        </w:rPr>
        <w:t>Thiếu tính nhất quán (consistency): Một số hệ thống NoSQL ưu tiên việc lấy dữ liệu nhanh chóng hơn tính nhất quán của dữ liệu, dẫn đến mất mát dữ liệu hoặc dữ liệu không nhất quán trong một số trường hợp.</w:t>
      </w:r>
    </w:p>
    <w:p w14:paraId="286A2AB6" w14:textId="678E1043" w:rsidR="0E3E157E" w:rsidRDefault="0E3E157E" w:rsidP="7CB2D828">
      <w:pPr>
        <w:pStyle w:val="ListParagraph"/>
        <w:numPr>
          <w:ilvl w:val="0"/>
          <w:numId w:val="16"/>
        </w:numPr>
      </w:pPr>
      <w:r>
        <w:t>Không thể thực hiện các truy vấn phức tạp như SQL: Các hệ thống NoSQL thường không hỗ trợ ngôn ngữ truy vấn phức tạp như SQL, điều này có thể khiến việc truy xuất dữ liệu phức tạp trở nên khó khăn.</w:t>
      </w:r>
    </w:p>
    <w:p w14:paraId="2A56501B" w14:textId="33E48042" w:rsidR="0E3E157E" w:rsidRDefault="0E3E157E" w:rsidP="7822FC33">
      <w:pPr>
        <w:pStyle w:val="ListParagraph"/>
        <w:numPr>
          <w:ilvl w:val="0"/>
          <w:numId w:val="16"/>
        </w:numPr>
        <w:rPr>
          <w:szCs w:val="24"/>
        </w:rPr>
      </w:pPr>
      <w:r w:rsidRPr="7822FC33">
        <w:rPr>
          <w:szCs w:val="24"/>
        </w:rPr>
        <w:t>Hạn chế trong việc thay đổi cấu trúc dữ liệu: Một số NoSQL có hạn chế trong việc thay đổi cấu trúc dữ liệu một khi dữ liệu đã được lưu trữ. Điều này có thể gây khó khăn khi cần thay đổi cấu trúc dữ liệu.</w:t>
      </w:r>
    </w:p>
    <w:p w14:paraId="0992B9BF" w14:textId="05BF444E" w:rsidR="0E3E157E" w:rsidRDefault="0E3E157E" w:rsidP="42256D92">
      <w:pPr>
        <w:pStyle w:val="ListParagraph"/>
        <w:numPr>
          <w:ilvl w:val="0"/>
          <w:numId w:val="16"/>
        </w:numPr>
        <w:rPr>
          <w:szCs w:val="24"/>
        </w:rPr>
      </w:pPr>
      <w:r w:rsidRPr="42256D92">
        <w:rPr>
          <w:szCs w:val="24"/>
        </w:rPr>
        <w:t>Khó khăn trong việc thực hiện các giao dịch phức tạp: Một số hệ thống NoSQL có khó khăn khi xử lý các giao dịch phức tạp hoặc cần đảm bảo tính nhất quán (ACID properties).</w:t>
      </w:r>
    </w:p>
    <w:p w14:paraId="68353AD7" w14:textId="2D1245E0" w:rsidR="42256D92" w:rsidRDefault="0E3E157E" w:rsidP="42256D92">
      <w:pPr>
        <w:pStyle w:val="ListParagraph"/>
        <w:numPr>
          <w:ilvl w:val="0"/>
          <w:numId w:val="16"/>
        </w:numPr>
      </w:pPr>
      <w:r w:rsidRPr="67B40C55">
        <w:rPr>
          <w:szCs w:val="24"/>
        </w:rPr>
        <w:lastRenderedPageBreak/>
        <w:t>...</w:t>
      </w:r>
    </w:p>
    <w:p w14:paraId="56675198" w14:textId="50D77736" w:rsidR="00FA4CC5" w:rsidRDefault="00024375" w:rsidP="00024375">
      <w:pPr>
        <w:pStyle w:val="Heading2"/>
        <w:numPr>
          <w:ilvl w:val="1"/>
          <w:numId w:val="0"/>
        </w:numPr>
      </w:pPr>
      <w:bookmarkStart w:id="6" w:name="_Toc1425864663"/>
      <w:bookmarkStart w:id="7" w:name="_Toc155221996"/>
      <w:r>
        <w:t>1.2.</w:t>
      </w:r>
      <w:r w:rsidR="00F44204">
        <w:t xml:space="preserve"> </w:t>
      </w:r>
      <w:r w:rsidR="00FA4CC5">
        <w:t>Giới thiệu về RavenDB</w:t>
      </w:r>
      <w:bookmarkEnd w:id="6"/>
      <w:bookmarkEnd w:id="7"/>
    </w:p>
    <w:p w14:paraId="66AAE77B" w14:textId="11D3E594" w:rsidR="00FA4CC5" w:rsidRDefault="00024375" w:rsidP="00024375">
      <w:pPr>
        <w:pStyle w:val="Heading3"/>
        <w:numPr>
          <w:ilvl w:val="2"/>
          <w:numId w:val="0"/>
        </w:numPr>
      </w:pPr>
      <w:bookmarkStart w:id="8" w:name="_Toc1235750514"/>
      <w:bookmarkStart w:id="9" w:name="_Toc155221997"/>
      <w:r>
        <w:t>1.2.1.</w:t>
      </w:r>
      <w:r w:rsidR="00FA4CC5">
        <w:t>Tổng quan</w:t>
      </w:r>
      <w:bookmarkEnd w:id="8"/>
      <w:bookmarkEnd w:id="9"/>
    </w:p>
    <w:p w14:paraId="5046269D" w14:textId="565E094B" w:rsidR="00A540A3" w:rsidRDefault="00EA3011" w:rsidP="005F5DE2">
      <w:pPr>
        <w:ind w:firstLine="720"/>
      </w:pPr>
      <w:r w:rsidRPr="00EA3011">
        <w:t>RavenDB là một cơ sở dữ liệu hướng tài liệu hoàn toàn mã nguồn mở, tuân thủ hoàn toàn ACID, được viết bằng ngôn ngữ C#, phát triển bởi Hibernating Rhinos Ltd</w:t>
      </w:r>
      <w:r w:rsidR="00033A5A">
        <w:t>.</w:t>
      </w:r>
      <w:r w:rsidRPr="00EA3011">
        <w:t xml:space="preserve"> Nó có khả năng chạy trên nhiều nền tảng như Windows, Linux và Mac OS. RavenDB lưu trữ dữ liệu dưới dạng các tài liệu JSON và có thể triển khai trong các cụm phân tán với đồng bộ hóa master-master.</w:t>
      </w:r>
    </w:p>
    <w:p w14:paraId="39652D83" w14:textId="1F9E91E5" w:rsidR="005F5DE2" w:rsidRDefault="005F5DE2" w:rsidP="00A540A3">
      <w:r>
        <w:tab/>
      </w:r>
      <w:r w:rsidR="00A956F7" w:rsidRPr="00A956F7">
        <w:t>Ban đầu có tên là "Rhino Divan</w:t>
      </w:r>
      <w:r w:rsidR="6FA45723" w:rsidRPr="00A956F7">
        <w:t xml:space="preserve"> </w:t>
      </w:r>
      <w:r w:rsidR="00A956F7" w:rsidRPr="00A956F7">
        <w:t>DB", RavenDB bắt đầu vào năm 2008 như một dự án của Oren Eini (còn được gọi là Ayende Rahien) và được phát triển bởi Hibernating Rhinos Ltd. Công ty khẳng định đó là cơ sở dữ liệu tài liệu đầu tiên chạy một cách tự nhiên trên .NET Framework. Đó là một trong những cơ sở dữ liệu tài liệu sớm nhất cung cấp các đảm bảo ACID.</w:t>
      </w:r>
    </w:p>
    <w:p w14:paraId="342526B6" w14:textId="73EF0CA3" w:rsidR="00F91D42" w:rsidRDefault="00F91D42" w:rsidP="00A540A3">
      <w:r>
        <w:tab/>
      </w:r>
      <w:r w:rsidR="00A8002A" w:rsidRPr="00A8002A">
        <w:t>Năm 2019, Hibernating Rhinos bắt đầu cung cấp RavenDB dưới dạng dịch vụ đám mây được gọi là RavenDB Cloud.</w:t>
      </w:r>
    </w:p>
    <w:p w14:paraId="59BC3CF3" w14:textId="77777777" w:rsidR="009A3AEB" w:rsidRDefault="00ED3812" w:rsidP="00A540A3">
      <w:r>
        <w:tab/>
        <w:t xml:space="preserve">RavenDB là một cơ sở dữ liệu mã nguồn mở có hỗ trợ transactional (giao dịch) được viết cho nền tảng .NET. RavenDB đưa ra mô hình dữ liệu linh hoạt (flexible data model) nhằm đáp ứng yêu cầu của các hệ thống thế giới thực (real-world systems). </w:t>
      </w:r>
    </w:p>
    <w:p w14:paraId="04287F24" w14:textId="11C550DF" w:rsidR="00ED3812" w:rsidRPr="00A540A3" w:rsidRDefault="00ED3812" w:rsidP="009A3AEB">
      <w:pPr>
        <w:ind w:firstLine="720"/>
      </w:pPr>
      <w:r>
        <w:t>RavenDB cho phép xây dựng những ứng dụng có hiệu suất cao(high-performance), độ trễ thấp(low-latency) một cách nhanh chóng và hiệu quả. RavenDB xứng đáng là một cơ sở dữ liệu đáng tin cậy.</w:t>
      </w:r>
    </w:p>
    <w:p w14:paraId="6F5BBB2D" w14:textId="6ADE9632" w:rsidR="00FA4CC5" w:rsidRDefault="00024375" w:rsidP="00024375">
      <w:pPr>
        <w:pStyle w:val="Heading3"/>
        <w:numPr>
          <w:ilvl w:val="2"/>
          <w:numId w:val="0"/>
        </w:numPr>
      </w:pPr>
      <w:bookmarkStart w:id="10" w:name="_Toc382817321"/>
      <w:bookmarkStart w:id="11" w:name="_Toc155221998"/>
      <w:r>
        <w:t>1.2.2.</w:t>
      </w:r>
      <w:r w:rsidR="00FA4CC5">
        <w:t>Đặc điểm</w:t>
      </w:r>
      <w:bookmarkEnd w:id="10"/>
      <w:bookmarkEnd w:id="11"/>
    </w:p>
    <w:p w14:paraId="2612CF90" w14:textId="5C07359C" w:rsidR="00C16B73" w:rsidRDefault="00AF6BEC" w:rsidP="002843A7">
      <w:pPr>
        <w:pStyle w:val="ListParagraph"/>
        <w:numPr>
          <w:ilvl w:val="0"/>
          <w:numId w:val="26"/>
        </w:numPr>
      </w:pPr>
      <w:r w:rsidRPr="008B310F">
        <w:rPr>
          <w:b/>
          <w:bCs/>
        </w:rPr>
        <w:t>ACID Database Transactions</w:t>
      </w:r>
      <w:r w:rsidR="004D4A55" w:rsidRPr="008B310F">
        <w:rPr>
          <w:b/>
          <w:bCs/>
        </w:rPr>
        <w:t>:</w:t>
      </w:r>
      <w:r w:rsidR="004D4A55">
        <w:t xml:space="preserve"> </w:t>
      </w:r>
      <w:r w:rsidR="002527BE" w:rsidRPr="002527BE">
        <w:t>RavenDB là một trong những cơ sở dữ liệu nonrelational đầu tiên cung cấp tính ACIDity không chỉ cho một giá trị duy nhất mà còn cho nhiều giá trị trong suốt cơ sở dữ liệu. Là một cơ sở dữ liệu phân tán, nó cũng cung cấp các bảo đảm ACID trong toàn bộ cơ sở dữ liệu. Các nhà phát triển được miễn xử lý nhiều kịch bản chuyển dữ liệu một phần và sự phức tạp của việc lưu trữ dữ liệu và được tự do tập trung vào việc xây dựng các ứng dụng mạnh mẽ và cung cấp giá trị cho doanh nghiệp.</w:t>
      </w:r>
    </w:p>
    <w:p w14:paraId="425CC94F" w14:textId="60D7A36E" w:rsidR="00AF6BEC" w:rsidRDefault="00AF6BEC" w:rsidP="002843A7">
      <w:pPr>
        <w:pStyle w:val="ListParagraph"/>
        <w:numPr>
          <w:ilvl w:val="0"/>
          <w:numId w:val="26"/>
        </w:numPr>
      </w:pPr>
      <w:r w:rsidRPr="002843A7">
        <w:rPr>
          <w:b/>
          <w:bCs/>
        </w:rPr>
        <w:t>High Performance</w:t>
      </w:r>
      <w:r w:rsidR="0002254B" w:rsidRPr="002843A7">
        <w:rPr>
          <w:b/>
          <w:bCs/>
        </w:rPr>
        <w:t>:</w:t>
      </w:r>
      <w:r w:rsidR="0002254B">
        <w:t xml:space="preserve"> </w:t>
      </w:r>
      <w:r w:rsidR="0002254B" w:rsidRPr="0002254B">
        <w:t>RavenDB có thể thực hiện hơn 150.000 lần ghi mỗi giây và 1 triệu lần đọc trên phần cứng hàng hóa đơn giản</w:t>
      </w:r>
      <w:r w:rsidR="00AB6FD1">
        <w:t>.</w:t>
      </w:r>
    </w:p>
    <w:p w14:paraId="60E7A69A" w14:textId="3AC5AD99" w:rsidR="00AF6BEC" w:rsidRPr="002843A7" w:rsidRDefault="00AF6BEC" w:rsidP="002843A7">
      <w:pPr>
        <w:pStyle w:val="ListParagraph"/>
        <w:numPr>
          <w:ilvl w:val="0"/>
          <w:numId w:val="26"/>
        </w:numPr>
        <w:rPr>
          <w:b/>
          <w:bCs/>
        </w:rPr>
      </w:pPr>
      <w:r w:rsidRPr="002843A7">
        <w:rPr>
          <w:b/>
          <w:bCs/>
        </w:rPr>
        <w:lastRenderedPageBreak/>
        <w:t>Advanced Query Engine</w:t>
      </w:r>
      <w:r w:rsidR="008B310F" w:rsidRPr="002843A7">
        <w:rPr>
          <w:b/>
          <w:bCs/>
        </w:rPr>
        <w:t>:</w:t>
      </w:r>
      <w:r w:rsidR="00F17C9F" w:rsidRPr="00F17C9F">
        <w:t xml:space="preserve"> </w:t>
      </w:r>
      <w:r w:rsidR="00F17C9F" w:rsidRPr="00F17C9F">
        <w:rPr>
          <w:b/>
          <w:bCs/>
        </w:rPr>
        <w:t>Công cụ truy vấn nâng cao</w:t>
      </w:r>
      <w:r w:rsidR="008B310F" w:rsidRPr="002843A7">
        <w:rPr>
          <w:b/>
          <w:bCs/>
        </w:rPr>
        <w:t xml:space="preserve"> </w:t>
      </w:r>
      <w:r w:rsidR="00AB6FD1">
        <w:t>Ánh xạ tài liệu thành các chỉ mục, phân tích văn bản và dữ liệu không gian, chiếu dữ liệu thành hình dạng mới.</w:t>
      </w:r>
    </w:p>
    <w:p w14:paraId="3C57D3CE" w14:textId="1AE864FE" w:rsidR="00AF6BEC" w:rsidRPr="002843A7" w:rsidRDefault="00AF6BEC" w:rsidP="002843A7">
      <w:pPr>
        <w:pStyle w:val="ListParagraph"/>
        <w:numPr>
          <w:ilvl w:val="0"/>
          <w:numId w:val="26"/>
        </w:numPr>
        <w:rPr>
          <w:b/>
          <w:bCs/>
        </w:rPr>
      </w:pPr>
      <w:r w:rsidRPr="002843A7">
        <w:rPr>
          <w:b/>
          <w:bCs/>
        </w:rPr>
        <w:t>Database Management Studio</w:t>
      </w:r>
      <w:r w:rsidR="008B310F" w:rsidRPr="002843A7">
        <w:rPr>
          <w:b/>
          <w:bCs/>
        </w:rPr>
        <w:t>:</w:t>
      </w:r>
      <w:r w:rsidR="00364F8B">
        <w:rPr>
          <w:b/>
          <w:bCs/>
        </w:rPr>
        <w:t xml:space="preserve"> </w:t>
      </w:r>
      <w:r w:rsidR="00112D02">
        <w:t xml:space="preserve">Giao diện người dùng đồ họa (GUI) được tải đầy đủ, giám sát cả số liệu vận hành và hiệu suất của cơ sở dữ liệu của bạn. </w:t>
      </w:r>
    </w:p>
    <w:p w14:paraId="2F37CA59" w14:textId="0A3E062C" w:rsidR="00AF6BEC" w:rsidRPr="002843A7" w:rsidRDefault="00AF6BEC" w:rsidP="002843A7">
      <w:pPr>
        <w:pStyle w:val="ListParagraph"/>
        <w:numPr>
          <w:ilvl w:val="0"/>
          <w:numId w:val="26"/>
        </w:numPr>
        <w:rPr>
          <w:b/>
          <w:bCs/>
        </w:rPr>
      </w:pPr>
      <w:r w:rsidRPr="002843A7">
        <w:rPr>
          <w:b/>
          <w:bCs/>
        </w:rPr>
        <w:t>Multi-Model Architecture</w:t>
      </w:r>
      <w:r w:rsidR="008B310F" w:rsidRPr="002843A7">
        <w:rPr>
          <w:b/>
          <w:bCs/>
        </w:rPr>
        <w:t>:</w:t>
      </w:r>
      <w:r w:rsidR="00814A0C" w:rsidRPr="00814A0C">
        <w:rPr>
          <w:rFonts w:hint="eastAsia"/>
        </w:rPr>
        <w:t xml:space="preserve"> </w:t>
      </w:r>
      <w:r w:rsidR="00814A0C" w:rsidRPr="00814A0C">
        <w:rPr>
          <w:rFonts w:hint="eastAsia"/>
          <w:b/>
          <w:bCs/>
        </w:rPr>
        <w:t>•</w:t>
      </w:r>
      <w:r w:rsidR="00814A0C" w:rsidRPr="00814A0C">
        <w:rPr>
          <w:b/>
          <w:bCs/>
        </w:rPr>
        <w:t xml:space="preserve"> Kiến trúc đa mô hình</w:t>
      </w:r>
      <w:r w:rsidR="008B1F2E">
        <w:rPr>
          <w:b/>
          <w:bCs/>
        </w:rPr>
        <w:t xml:space="preserve"> </w:t>
      </w:r>
      <w:r w:rsidR="008B1F2E">
        <w:t>Cơ sở dữ liệu đa mô hình cho tất cả các dịch vụ như lưu trữ tài liệu, quầy phân phối và các dịch vụ khác.</w:t>
      </w:r>
    </w:p>
    <w:p w14:paraId="02396BBD" w14:textId="1242EACD" w:rsidR="00AF6BEC" w:rsidRPr="002843A7" w:rsidRDefault="007C2E6A" w:rsidP="002843A7">
      <w:pPr>
        <w:pStyle w:val="ListParagraph"/>
        <w:numPr>
          <w:ilvl w:val="0"/>
          <w:numId w:val="26"/>
        </w:numPr>
        <w:rPr>
          <w:b/>
          <w:bCs/>
        </w:rPr>
      </w:pPr>
      <w:r w:rsidRPr="002843A7">
        <w:rPr>
          <w:b/>
          <w:bCs/>
        </w:rPr>
        <w:t>Multi-Platfrom</w:t>
      </w:r>
      <w:r w:rsidR="008B310F" w:rsidRPr="002843A7">
        <w:rPr>
          <w:b/>
          <w:bCs/>
        </w:rPr>
        <w:t>:</w:t>
      </w:r>
      <w:r w:rsidR="005D44AC" w:rsidRPr="002843A7">
        <w:rPr>
          <w:b/>
          <w:bCs/>
        </w:rPr>
        <w:t xml:space="preserve"> </w:t>
      </w:r>
      <w:r w:rsidR="002843A7" w:rsidRPr="002843A7">
        <w:t xml:space="preserve">RavenDB cho phép di chuyển dữ liệu giữa các hệ điều hành khác nhau một cách dễ dàng. Ta có thể triển khai RavenDB trên các phần cứng khác nhau chạy trên các hệ điều hành khác nhau, từ các máy chủ mạnh đến các đơn vị nhỏ và có cơ sở dữ liệu không chỉ hoạt động </w:t>
      </w:r>
      <w:r w:rsidR="002843A7" w:rsidRPr="1319001E">
        <w:rPr>
          <w:rFonts w:eastAsiaTheme="minorEastAsia"/>
          <w:szCs w:val="24"/>
        </w:rPr>
        <w:t>hoàn</w:t>
      </w:r>
      <w:r w:rsidR="002843A7" w:rsidRPr="002843A7">
        <w:t xml:space="preserve"> hảo trên mỗi máy chủ mà còn thực sự sử dụng các tài nguyên độc đáo của nó và tận dụng tối đa nó</w:t>
      </w:r>
    </w:p>
    <w:p w14:paraId="20A5D454" w14:textId="3E59A859" w:rsidR="007C2E6A" w:rsidRPr="002843A7" w:rsidRDefault="007C2E6A" w:rsidP="002843A7">
      <w:pPr>
        <w:pStyle w:val="ListParagraph"/>
        <w:numPr>
          <w:ilvl w:val="0"/>
          <w:numId w:val="26"/>
        </w:numPr>
        <w:rPr>
          <w:b/>
          <w:bCs/>
        </w:rPr>
      </w:pPr>
      <w:r w:rsidRPr="002843A7">
        <w:rPr>
          <w:b/>
          <w:bCs/>
        </w:rPr>
        <w:t>High Availability and Scalability</w:t>
      </w:r>
      <w:r w:rsidR="00814A0C" w:rsidRPr="00814A0C">
        <w:rPr>
          <w:rFonts w:hint="eastAsia"/>
        </w:rPr>
        <w:t xml:space="preserve"> </w:t>
      </w:r>
      <w:r w:rsidR="00814A0C" w:rsidRPr="00814A0C">
        <w:rPr>
          <w:rFonts w:hint="eastAsia"/>
          <w:b/>
          <w:bCs/>
        </w:rPr>
        <w:t>•</w:t>
      </w:r>
      <w:r w:rsidR="00814A0C" w:rsidRPr="00814A0C">
        <w:rPr>
          <w:b/>
          <w:bCs/>
        </w:rPr>
        <w:t xml:space="preserve"> Tính sẵn sàng và khả năng mở rộng cao</w:t>
      </w:r>
      <w:r w:rsidR="00814A0C" w:rsidRPr="00814A0C">
        <w:rPr>
          <w:b/>
          <w:bCs/>
        </w:rPr>
        <w:t xml:space="preserve"> </w:t>
      </w:r>
      <w:r w:rsidR="001155B7" w:rsidRPr="1319001E">
        <w:rPr>
          <w:rFonts w:eastAsiaTheme="minorEastAsia"/>
          <w:szCs w:val="24"/>
        </w:rPr>
        <w:t>RavenDB có tính khả dụng cao trong kiến trúc</w:t>
      </w:r>
      <w:r w:rsidR="001155B7">
        <w:br/>
      </w:r>
      <w:r w:rsidR="001155B7" w:rsidRPr="1319001E">
        <w:rPr>
          <w:rFonts w:eastAsiaTheme="minorEastAsia"/>
          <w:szCs w:val="24"/>
        </w:rPr>
        <w:t>cơ sở dữ liệu phân tán mà không làm tăng độ phức tạ</w:t>
      </w:r>
      <w:r w:rsidR="001155B7" w:rsidRPr="1319001E">
        <w:rPr>
          <w:rFonts w:ascii="CIDFont+F2" w:hAnsi="CIDFont+F2"/>
          <w:color w:val="000000" w:themeColor="text1"/>
          <w:sz w:val="26"/>
          <w:szCs w:val="26"/>
        </w:rPr>
        <w:t>p</w:t>
      </w:r>
    </w:p>
    <w:p w14:paraId="4F798189" w14:textId="07B0976D" w:rsidR="007C2E6A" w:rsidRPr="002843A7" w:rsidRDefault="00550769" w:rsidP="002843A7">
      <w:pPr>
        <w:pStyle w:val="ListParagraph"/>
        <w:numPr>
          <w:ilvl w:val="0"/>
          <w:numId w:val="26"/>
        </w:numPr>
        <w:rPr>
          <w:b/>
          <w:bCs/>
        </w:rPr>
      </w:pPr>
      <w:r w:rsidRPr="002843A7">
        <w:rPr>
          <w:b/>
          <w:bCs/>
        </w:rPr>
        <w:t>Ease of Use</w:t>
      </w:r>
      <w:r w:rsidR="008B310F" w:rsidRPr="002843A7">
        <w:rPr>
          <w:b/>
          <w:bCs/>
        </w:rPr>
        <w:t>:</w:t>
      </w:r>
      <w:r w:rsidR="007A46A9">
        <w:rPr>
          <w:b/>
          <w:bCs/>
        </w:rPr>
        <w:t xml:space="preserve"> </w:t>
      </w:r>
    </w:p>
    <w:p w14:paraId="5D981185" w14:textId="715223F0" w:rsidR="00550769" w:rsidRPr="002843A7" w:rsidRDefault="00550769" w:rsidP="002843A7">
      <w:pPr>
        <w:pStyle w:val="ListParagraph"/>
        <w:numPr>
          <w:ilvl w:val="0"/>
          <w:numId w:val="26"/>
        </w:numPr>
        <w:rPr>
          <w:b/>
          <w:bCs/>
        </w:rPr>
      </w:pPr>
      <w:r w:rsidRPr="002843A7">
        <w:rPr>
          <w:b/>
          <w:bCs/>
        </w:rPr>
        <w:t>Free License</w:t>
      </w:r>
      <w:r w:rsidR="008B310F" w:rsidRPr="002843A7">
        <w:rPr>
          <w:b/>
          <w:bCs/>
        </w:rPr>
        <w:t>:</w:t>
      </w:r>
      <w:r w:rsidR="00F724A7">
        <w:rPr>
          <w:b/>
          <w:bCs/>
        </w:rPr>
        <w:t xml:space="preserve"> </w:t>
      </w:r>
      <w:r w:rsidR="00F724A7">
        <w:t>Giấy phép cộng đồng miễn phí dành cho Cơ sở dữ liệu RavenDB OnPrem NoSQL hoặc dịch vụ DbaaS trên nền tảng đám mây được quản lý đi kèm với các c</w:t>
      </w:r>
      <w:r w:rsidR="00B12387">
        <w:t>ông cụ</w:t>
      </w:r>
      <w:r w:rsidR="00542CD6">
        <w:t xml:space="preserve"> bổ sung</w:t>
      </w:r>
      <w:r w:rsidR="006D123C">
        <w:t xml:space="preserve"> để nâng cao các bạn làm việc với dữ liệu của mình</w:t>
      </w:r>
    </w:p>
    <w:p w14:paraId="3C204CB0" w14:textId="5FA11D7C" w:rsidR="00550769" w:rsidRPr="002843A7" w:rsidRDefault="00550769" w:rsidP="002843A7">
      <w:pPr>
        <w:pStyle w:val="ListParagraph"/>
        <w:numPr>
          <w:ilvl w:val="0"/>
          <w:numId w:val="26"/>
        </w:numPr>
        <w:rPr>
          <w:b/>
          <w:bCs/>
        </w:rPr>
      </w:pPr>
      <w:r w:rsidRPr="002843A7">
        <w:rPr>
          <w:b/>
          <w:bCs/>
        </w:rPr>
        <w:t>Integration with Relational Databases</w:t>
      </w:r>
      <w:r w:rsidR="008B310F" w:rsidRPr="002843A7">
        <w:rPr>
          <w:b/>
          <w:bCs/>
        </w:rPr>
        <w:t>:</w:t>
      </w:r>
      <w:r w:rsidR="00814A0C" w:rsidRPr="00814A0C">
        <w:rPr>
          <w:rFonts w:hint="eastAsia"/>
        </w:rPr>
        <w:t xml:space="preserve"> </w:t>
      </w:r>
      <w:r w:rsidR="00814A0C" w:rsidRPr="00814A0C">
        <w:rPr>
          <w:rFonts w:hint="eastAsia"/>
          <w:b/>
          <w:bCs/>
        </w:rPr>
        <w:t>•</w:t>
      </w:r>
      <w:r w:rsidR="00814A0C" w:rsidRPr="00814A0C">
        <w:rPr>
          <w:b/>
          <w:bCs/>
        </w:rPr>
        <w:t xml:space="preserve"> Tích hợp với cơ sở dữ liệu quan hệ</w:t>
      </w:r>
      <w:r w:rsidR="002F7BC3" w:rsidRPr="002843A7">
        <w:rPr>
          <w:b/>
          <w:bCs/>
        </w:rPr>
        <w:t xml:space="preserve"> </w:t>
      </w:r>
      <w:r w:rsidR="002F7BC3" w:rsidRPr="002F7BC3">
        <w:t>RavenDB cung cấp khả năng gửi và chuyển đổi dữ liệu từ nơi này sang nơi khác. Ngoài ra, còn hỗ trợ tích hợp cho các quy trình ETL</w:t>
      </w:r>
      <w:r w:rsidR="002F7BC3" w:rsidRPr="002843A7">
        <w:rPr>
          <w:b/>
          <w:bCs/>
        </w:rPr>
        <w:t xml:space="preserve"> </w:t>
      </w:r>
      <w:r w:rsidR="002F7BC3" w:rsidRPr="002F7BC3">
        <w:t>cho các cơ sở dữ liệu quan hệ như Microsoft SQL, Oracle, PostgreSQL, MySQL,...</w:t>
      </w:r>
    </w:p>
    <w:p w14:paraId="4459B68A" w14:textId="68D4F229" w:rsidR="00FA4CC5" w:rsidRDefault="00024375" w:rsidP="00024375">
      <w:pPr>
        <w:pStyle w:val="Heading3"/>
        <w:numPr>
          <w:ilvl w:val="2"/>
          <w:numId w:val="0"/>
        </w:numPr>
      </w:pPr>
      <w:bookmarkStart w:id="12" w:name="_Toc489559021"/>
      <w:bookmarkStart w:id="13" w:name="_Toc155221999"/>
      <w:r>
        <w:t>1.2.3.</w:t>
      </w:r>
      <w:r w:rsidR="00FA4CC5">
        <w:t>Ưu điểm</w:t>
      </w:r>
      <w:bookmarkEnd w:id="12"/>
      <w:bookmarkEnd w:id="13"/>
    </w:p>
    <w:p w14:paraId="09641130" w14:textId="77777777" w:rsidR="00E11D0F" w:rsidRDefault="00E11D0F" w:rsidP="00E11D0F">
      <w:pPr>
        <w:ind w:firstLine="720"/>
      </w:pPr>
      <w:r>
        <w:t>RavenDB rất dễ cài đặt và bảo mật, dễ sử dụng và đưa vào sản xuất nhanh chóng. Ngôn ngữ truy vấn dễ dàng vì RQL sử dụng cú pháp SQL đến 80%.</w:t>
      </w:r>
    </w:p>
    <w:p w14:paraId="5EF417AE" w14:textId="77777777" w:rsidR="00E11D0F" w:rsidRDefault="00E11D0F" w:rsidP="00E11D0F">
      <w:pPr>
        <w:ind w:firstLine="720"/>
      </w:pPr>
      <w:r>
        <w:t>RavenDB là một CSDL đa mô hình. Document, key/value, Counter, Graph API và Time Series cho phép sử dụng nhiều phiên bản cho các chức năng khác nhau mà không phải mua cơ sở dữ liệu khác nhau, hữu dụng cho microservice.</w:t>
      </w:r>
    </w:p>
    <w:p w14:paraId="3970D821" w14:textId="553D65B8" w:rsidR="006A4A49" w:rsidRPr="006A4A49" w:rsidRDefault="00E11D0F" w:rsidP="00E11D0F">
      <w:pPr>
        <w:ind w:firstLine="720"/>
      </w:pPr>
      <w:r>
        <w:lastRenderedPageBreak/>
        <w:t>RavenDB dễ dàng mở rộng quy mô. Cơ sở dữ liệu phân tán cho phép thiết lập các nút (nodes) ngay lập tức. Ngoài ra, nó sử dụng phần cứng tối đa, RavenDB hoạt động trên Raspberry Pi và chip ARM vì nó tận dụng tối đa phần cứng mà nó chạy</w:t>
      </w:r>
    </w:p>
    <w:p w14:paraId="3D5328AC" w14:textId="52D20CEE" w:rsidR="00FA4CC5" w:rsidRDefault="00024375" w:rsidP="00024375">
      <w:pPr>
        <w:pStyle w:val="Heading3"/>
        <w:numPr>
          <w:ilvl w:val="2"/>
          <w:numId w:val="0"/>
        </w:numPr>
      </w:pPr>
      <w:bookmarkStart w:id="14" w:name="_Toc750295929"/>
      <w:bookmarkStart w:id="15" w:name="_Toc155222000"/>
      <w:r>
        <w:t>1.2.4.</w:t>
      </w:r>
      <w:r w:rsidR="00FA4CC5">
        <w:t>Nhược điểm</w:t>
      </w:r>
      <w:bookmarkEnd w:id="14"/>
      <w:bookmarkEnd w:id="15"/>
    </w:p>
    <w:p w14:paraId="21832E42" w14:textId="7E003890" w:rsidR="009F2B17" w:rsidRDefault="006A4A49" w:rsidP="006A4A49">
      <w:pPr>
        <w:ind w:firstLine="720"/>
      </w:pPr>
      <w:r>
        <w:t>R</w:t>
      </w:r>
      <w:r w:rsidR="009F2B17">
        <w:t>avenDB chưa có cộng đồng đủ mạnh để hỗ trợ việc giải đáp các thắc mắc hoặc</w:t>
      </w:r>
      <w:r w:rsidR="00566EDE">
        <w:t xml:space="preserve"> </w:t>
      </w:r>
      <w:r w:rsidR="009F2B17">
        <w:t>các vấn đề hay gặp phải khi sử dụng nó.</w:t>
      </w:r>
    </w:p>
    <w:p w14:paraId="40926189" w14:textId="77777777" w:rsidR="009F2B17" w:rsidRDefault="009F2B17" w:rsidP="006A4A49">
      <w:pPr>
        <w:ind w:firstLine="720"/>
      </w:pPr>
      <w:r>
        <w:t>Tài liệu vẫn chưa có nhiều về các ví dụ thực hành, hoặc các trường hợp phổ biến khi sử dụng RavenDB. Ngoài ra, vẫn còn thiếu các video hướng dẫn giải quyết các vấn đề phổ biến.</w:t>
      </w:r>
    </w:p>
    <w:p w14:paraId="4AB48A27" w14:textId="77777777" w:rsidR="009F2B17" w:rsidRDefault="009F2B17" w:rsidP="006A4A49">
      <w:pPr>
        <w:ind w:firstLine="720"/>
      </w:pPr>
      <w:r>
        <w:t>Không thể kiểm tra sharding, replication, hoặc truy cập được xác thực nếu không mua giấy phép.</w:t>
      </w:r>
    </w:p>
    <w:p w14:paraId="7585CE87" w14:textId="0B24DBA7" w:rsidR="009F2B17" w:rsidRPr="009F2B17" w:rsidRDefault="009F2B17" w:rsidP="006A4A49">
      <w:pPr>
        <w:ind w:firstLine="720"/>
      </w:pPr>
      <w:r>
        <w:t>Giấy phép là điều bắt buộc đối vớis bất cứ điều gì khác ngoài sự phát triển (ngay cả UAT cũng yêu cầu giấy phép)</w:t>
      </w:r>
    </w:p>
    <w:p w14:paraId="7BBE221B" w14:textId="4486C865" w:rsidR="69055621" w:rsidRDefault="69055621">
      <w:r>
        <w:br w:type="page"/>
      </w:r>
    </w:p>
    <w:p w14:paraId="269E8321" w14:textId="191BD6E9" w:rsidR="00E95BB2" w:rsidRDefault="00E95BB2" w:rsidP="008004A1">
      <w:pPr>
        <w:pStyle w:val="Heading1"/>
        <w:numPr>
          <w:ilvl w:val="0"/>
          <w:numId w:val="0"/>
        </w:numPr>
        <w:jc w:val="both"/>
      </w:pPr>
      <w:bookmarkStart w:id="16" w:name="_Toc200807631"/>
      <w:bookmarkStart w:id="17" w:name="_Toc155222001"/>
      <w:r>
        <w:lastRenderedPageBreak/>
        <w:t>Chương 2. Cài đặt ravendb</w:t>
      </w:r>
      <w:bookmarkEnd w:id="16"/>
      <w:bookmarkEnd w:id="17"/>
    </w:p>
    <w:p w14:paraId="2230159E" w14:textId="26C8D992" w:rsidR="00E95BB2" w:rsidRDefault="00E95BB2" w:rsidP="00024375">
      <w:pPr>
        <w:pStyle w:val="Heading2"/>
        <w:numPr>
          <w:ilvl w:val="1"/>
          <w:numId w:val="30"/>
        </w:numPr>
      </w:pPr>
      <w:bookmarkStart w:id="18" w:name="_Toc1838876726"/>
      <w:bookmarkStart w:id="19" w:name="_Toc155222002"/>
      <w:r>
        <w:t>Cài đặt ravendb trên hai máy</w:t>
      </w:r>
      <w:bookmarkEnd w:id="18"/>
      <w:bookmarkEnd w:id="19"/>
      <w:r>
        <w:t xml:space="preserve"> </w:t>
      </w:r>
    </w:p>
    <w:p w14:paraId="60A39AD2" w14:textId="2FCBE116" w:rsidR="00136A19" w:rsidRDefault="00136A19" w:rsidP="00136A19">
      <w:pPr>
        <w:rPr>
          <w:rStyle w:val="fontstyle21"/>
          <w:color w:val="0563C1"/>
        </w:rPr>
      </w:pPr>
      <w:r>
        <w:rPr>
          <w:rStyle w:val="fontstyle01"/>
        </w:rPr>
        <w:t xml:space="preserve">Bước 1: </w:t>
      </w:r>
      <w:r>
        <w:rPr>
          <w:rStyle w:val="fontstyle21"/>
        </w:rPr>
        <w:t xml:space="preserve">Tải RavenDB về máy theo đường link: </w:t>
      </w:r>
      <w:hyperlink r:id="rId14" w:history="1">
        <w:r w:rsidRPr="00E63DC1">
          <w:rPr>
            <w:rStyle w:val="Hyperlink"/>
            <w:rFonts w:ascii="CIDFont+F2" w:hAnsi="CIDFont+F2"/>
            <w:sz w:val="26"/>
            <w:szCs w:val="26"/>
          </w:rPr>
          <w:t>Download RavenDB NoSQL</w:t>
        </w:r>
        <w:r w:rsidRPr="00E63DC1">
          <w:rPr>
            <w:rStyle w:val="Hyperlink"/>
            <w:rFonts w:ascii="CIDFont+F2" w:hAnsi="CIDFont+F2"/>
            <w:sz w:val="26"/>
            <w:szCs w:val="26"/>
          </w:rPr>
          <w:br/>
          <w:t>Document Database</w:t>
        </w:r>
      </w:hyperlink>
    </w:p>
    <w:p w14:paraId="4DC08F57" w14:textId="35561E6B" w:rsidR="00820313" w:rsidRDefault="00820313" w:rsidP="00136A19">
      <w:pPr>
        <w:rPr>
          <w:rStyle w:val="fontstyle21"/>
          <w:color w:val="0563C1"/>
        </w:rPr>
      </w:pPr>
      <w:r>
        <w:rPr>
          <w:rFonts w:ascii="CIDFont+F2" w:hAnsi="CIDFont+F2"/>
          <w:noProof/>
          <w:color w:val="0563C1"/>
          <w:sz w:val="26"/>
          <w:szCs w:val="26"/>
          <w14:ligatures w14:val="none"/>
        </w:rPr>
        <w:drawing>
          <wp:inline distT="0" distB="0" distL="0" distR="0" wp14:anchorId="43D9C3C4" wp14:editId="7DDAC255">
            <wp:extent cx="5943600" cy="3343275"/>
            <wp:effectExtent l="0" t="0" r="0" b="9525"/>
            <wp:docPr id="201253805" name="Picture 2012538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53805"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89E95C2" w14:textId="32DE00B4" w:rsidR="00136A19" w:rsidRDefault="00136A19" w:rsidP="00136A19">
      <w:pPr>
        <w:rPr>
          <w:rStyle w:val="fontstyle21"/>
        </w:rPr>
      </w:pPr>
      <w:r>
        <w:rPr>
          <w:rStyle w:val="fontstyle01"/>
        </w:rPr>
        <w:t xml:space="preserve">Bước 2: </w:t>
      </w:r>
      <w:r>
        <w:rPr>
          <w:rStyle w:val="fontstyle21"/>
        </w:rPr>
        <w:t>Giải nén file RavenDB</w:t>
      </w:r>
    </w:p>
    <w:p w14:paraId="2830EB36" w14:textId="0AC41415" w:rsidR="00820313" w:rsidRDefault="00820313" w:rsidP="00136A19">
      <w:pPr>
        <w:rPr>
          <w:rStyle w:val="fontstyle21"/>
        </w:rPr>
      </w:pPr>
      <w:r>
        <w:rPr>
          <w:rFonts w:ascii="CIDFont+F2" w:hAnsi="CIDFont+F2"/>
          <w:noProof/>
          <w:color w:val="000000"/>
          <w:sz w:val="26"/>
          <w:szCs w:val="26"/>
          <w14:ligatures w14:val="none"/>
        </w:rPr>
        <w:lastRenderedPageBreak/>
        <w:drawing>
          <wp:inline distT="0" distB="0" distL="0" distR="0" wp14:anchorId="1F431550" wp14:editId="092F7CFE">
            <wp:extent cx="5943600" cy="3343275"/>
            <wp:effectExtent l="0" t="0" r="0" b="9525"/>
            <wp:docPr id="1121022652" name="Picture 11210226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022652"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B087976" w14:textId="194133AD" w:rsidR="004633E1" w:rsidRDefault="004633E1" w:rsidP="00136A19">
      <w:pPr>
        <w:rPr>
          <w:rStyle w:val="fontstyle01"/>
        </w:rPr>
      </w:pPr>
      <w:r>
        <w:rPr>
          <w:rStyle w:val="fontstyle01"/>
        </w:rPr>
        <w:t xml:space="preserve">Bước 3: </w:t>
      </w:r>
      <w:r>
        <w:rPr>
          <w:rStyle w:val="fontstyle21"/>
        </w:rPr>
        <w:t xml:space="preserve">Truy cập theo đường dẫn </w:t>
      </w:r>
      <w:r>
        <w:rPr>
          <w:rStyle w:val="fontstyle01"/>
        </w:rPr>
        <w:t>RavenDB-5.4.5-windows-x64\Server.</w:t>
      </w:r>
    </w:p>
    <w:p w14:paraId="47619FD1" w14:textId="068E0E6A" w:rsidR="004633E1" w:rsidRDefault="004633E1" w:rsidP="00136A19">
      <w:pPr>
        <w:rPr>
          <w:rStyle w:val="fontstyle21"/>
        </w:rPr>
      </w:pPr>
      <w:r>
        <w:rPr>
          <w:rStyle w:val="fontstyle01"/>
        </w:rPr>
        <w:t xml:space="preserve">Bước 4: </w:t>
      </w:r>
      <w:r>
        <w:rPr>
          <w:rStyle w:val="fontstyle21"/>
        </w:rPr>
        <w:t>Bật cmd tại file Server.</w:t>
      </w:r>
    </w:p>
    <w:p w14:paraId="28053194" w14:textId="4D7AC9CD" w:rsidR="004633E1" w:rsidRDefault="004633E1" w:rsidP="00136A19">
      <w:pPr>
        <w:rPr>
          <w:rStyle w:val="fontstyle21"/>
        </w:rPr>
      </w:pPr>
      <w:r>
        <w:rPr>
          <w:rStyle w:val="fontstyle01"/>
        </w:rPr>
        <w:t xml:space="preserve">Bước 5: </w:t>
      </w:r>
      <w:r>
        <w:rPr>
          <w:rStyle w:val="fontstyle21"/>
        </w:rPr>
        <w:t xml:space="preserve">Gõ lệnh </w:t>
      </w:r>
      <w:r>
        <w:rPr>
          <w:rStyle w:val="fontstyle01"/>
        </w:rPr>
        <w:t xml:space="preserve">.\Raven.Server </w:t>
      </w:r>
      <w:r>
        <w:rPr>
          <w:rStyle w:val="fontstyle21"/>
        </w:rPr>
        <w:t>rồi đợi khoảng vài giây để nó khởi động.</w:t>
      </w:r>
    </w:p>
    <w:p w14:paraId="34CFA866" w14:textId="5624A3AB" w:rsidR="008F00E4" w:rsidRDefault="00961B63" w:rsidP="00136A19">
      <w:pPr>
        <w:rPr>
          <w:rStyle w:val="fontstyle21"/>
        </w:rPr>
      </w:pPr>
      <w:r>
        <w:rPr>
          <w:rFonts w:ascii="CIDFont+F2" w:hAnsi="CIDFont+F2"/>
          <w:noProof/>
          <w:color w:val="000000"/>
          <w:sz w:val="26"/>
          <w:szCs w:val="26"/>
          <w14:ligatures w14:val="none"/>
        </w:rPr>
        <w:drawing>
          <wp:inline distT="0" distB="0" distL="0" distR="0" wp14:anchorId="56A7B8D4" wp14:editId="61983797">
            <wp:extent cx="5943600" cy="2245995"/>
            <wp:effectExtent l="0" t="0" r="0" b="1905"/>
            <wp:docPr id="359058904" name="Picture 3590589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058904" name="Picture 5" descr="A screenshot of a computer&#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245995"/>
                    </a:xfrm>
                    <a:prstGeom prst="rect">
                      <a:avLst/>
                    </a:prstGeom>
                  </pic:spPr>
                </pic:pic>
              </a:graphicData>
            </a:graphic>
          </wp:inline>
        </w:drawing>
      </w:r>
    </w:p>
    <w:p w14:paraId="11640A6F" w14:textId="50EB8017" w:rsidR="004633E1" w:rsidRDefault="004633E1" w:rsidP="00136A19">
      <w:pPr>
        <w:rPr>
          <w:rStyle w:val="fontstyle21"/>
        </w:rPr>
      </w:pPr>
      <w:r>
        <w:rPr>
          <w:rStyle w:val="fontstyle01"/>
        </w:rPr>
        <w:t xml:space="preserve">Bước 6: </w:t>
      </w:r>
      <w:r>
        <w:rPr>
          <w:rStyle w:val="fontstyle21"/>
        </w:rPr>
        <w:t>Truy cập vào server bằng trình duyệt web dựa vào IP và Port đã được cho sẵn.</w:t>
      </w:r>
    </w:p>
    <w:p w14:paraId="38CF3F8A" w14:textId="08612D1E" w:rsidR="005F7821" w:rsidRDefault="005F7821" w:rsidP="00136A19">
      <w:pPr>
        <w:rPr>
          <w:rStyle w:val="fontstyle21"/>
        </w:rPr>
      </w:pPr>
      <w:r w:rsidRPr="005F7821">
        <w:rPr>
          <w:rStyle w:val="fontstyle21"/>
          <w:noProof/>
        </w:rPr>
        <w:drawing>
          <wp:inline distT="0" distB="0" distL="0" distR="0" wp14:anchorId="130C8888" wp14:editId="59C5C00D">
            <wp:extent cx="5943600" cy="243205"/>
            <wp:effectExtent l="0" t="0" r="0" b="4445"/>
            <wp:docPr id="448999580" name="Picture 448999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99580" name=""/>
                    <pic:cNvPicPr/>
                  </pic:nvPicPr>
                  <pic:blipFill>
                    <a:blip r:embed="rId18"/>
                    <a:stretch>
                      <a:fillRect/>
                    </a:stretch>
                  </pic:blipFill>
                  <pic:spPr>
                    <a:xfrm>
                      <a:off x="0" y="0"/>
                      <a:ext cx="5943600" cy="243205"/>
                    </a:xfrm>
                    <a:prstGeom prst="rect">
                      <a:avLst/>
                    </a:prstGeom>
                  </pic:spPr>
                </pic:pic>
              </a:graphicData>
            </a:graphic>
          </wp:inline>
        </w:drawing>
      </w:r>
    </w:p>
    <w:p w14:paraId="7B09793F" w14:textId="77777777" w:rsidR="00CD339A" w:rsidRDefault="00E05989" w:rsidP="00136A19">
      <w:pPr>
        <w:rPr>
          <w:rStyle w:val="fontstyle21"/>
        </w:rPr>
      </w:pPr>
      <w:r>
        <w:rPr>
          <w:rStyle w:val="fontstyle01"/>
        </w:rPr>
        <w:lastRenderedPageBreak/>
        <w:t xml:space="preserve">Bước 7: </w:t>
      </w:r>
      <w:r>
        <w:rPr>
          <w:rStyle w:val="fontstyle21"/>
        </w:rPr>
        <w:t xml:space="preserve">Kéo chính sách của RavenDB tới cuối cùng, sau đó chọn </w:t>
      </w:r>
      <w:r>
        <w:rPr>
          <w:rStyle w:val="fontstyle01"/>
        </w:rPr>
        <w:t>Accept</w:t>
      </w:r>
      <w:r>
        <w:rPr>
          <w:rStyle w:val="fontstyle21"/>
        </w:rPr>
        <w:t>.</w:t>
      </w:r>
    </w:p>
    <w:p w14:paraId="042382C7" w14:textId="307CA936" w:rsidR="00B1448C" w:rsidRDefault="00B901ED" w:rsidP="00136A19">
      <w:pPr>
        <w:rPr>
          <w:rStyle w:val="fontstyle21"/>
        </w:rPr>
      </w:pPr>
      <w:r>
        <w:rPr>
          <w:rStyle w:val="fontstyle21"/>
        </w:rPr>
        <w:t>Ở máy A:</w:t>
      </w:r>
    </w:p>
    <w:p w14:paraId="64C439E6" w14:textId="67E047DC" w:rsidR="00B901ED" w:rsidRDefault="00B901ED" w:rsidP="00136A19">
      <w:pPr>
        <w:rPr>
          <w:rStyle w:val="fontstyle01"/>
        </w:rPr>
      </w:pPr>
      <w:r>
        <w:rPr>
          <w:rStyle w:val="fontstyle01"/>
        </w:rPr>
        <w:t xml:space="preserve">Bước 8.1: </w:t>
      </w:r>
      <w:r>
        <w:rPr>
          <w:rStyle w:val="fontstyle21"/>
        </w:rPr>
        <w:t xml:space="preserve">Máy A sẽ tạo Setup Package. Chọn </w:t>
      </w:r>
      <w:r>
        <w:rPr>
          <w:rStyle w:val="fontstyle01"/>
        </w:rPr>
        <w:t>New Cluster</w:t>
      </w:r>
      <w:r>
        <w:rPr>
          <w:rStyle w:val="fontstyle21"/>
        </w:rPr>
        <w:t xml:space="preserve">, sau đó chọn </w:t>
      </w:r>
      <w:r>
        <w:rPr>
          <w:rStyle w:val="fontstyle01"/>
        </w:rPr>
        <w:t>Next.</w:t>
      </w:r>
    </w:p>
    <w:p w14:paraId="556B880B" w14:textId="32DA13E3" w:rsidR="00B1448C" w:rsidRDefault="0060511E" w:rsidP="00136A19">
      <w:pPr>
        <w:rPr>
          <w:rStyle w:val="fontstyle01"/>
        </w:rPr>
      </w:pPr>
      <w:r w:rsidRPr="0060511E">
        <w:rPr>
          <w:rStyle w:val="fontstyle01"/>
          <w:noProof/>
        </w:rPr>
        <w:drawing>
          <wp:inline distT="0" distB="0" distL="0" distR="0" wp14:anchorId="7339C47A" wp14:editId="1B2E9B0E">
            <wp:extent cx="5943600" cy="3274060"/>
            <wp:effectExtent l="0" t="0" r="0" b="2540"/>
            <wp:docPr id="556906527" name="Picture 556906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906527" name="Picture 556906527"/>
                    <pic:cNvPicPr/>
                  </pic:nvPicPr>
                  <pic:blipFill>
                    <a:blip r:embed="rId19"/>
                    <a:stretch>
                      <a:fillRect/>
                    </a:stretch>
                  </pic:blipFill>
                  <pic:spPr>
                    <a:xfrm>
                      <a:off x="0" y="0"/>
                      <a:ext cx="5943600" cy="3274060"/>
                    </a:xfrm>
                    <a:prstGeom prst="rect">
                      <a:avLst/>
                    </a:prstGeom>
                  </pic:spPr>
                </pic:pic>
              </a:graphicData>
            </a:graphic>
          </wp:inline>
        </w:drawing>
      </w:r>
    </w:p>
    <w:p w14:paraId="057A03E5" w14:textId="44883D96" w:rsidR="00B901ED" w:rsidRDefault="00B901ED" w:rsidP="00136A19">
      <w:pPr>
        <w:rPr>
          <w:rStyle w:val="fontstyle01"/>
        </w:rPr>
      </w:pPr>
      <w:r>
        <w:rPr>
          <w:rStyle w:val="fontstyle01"/>
        </w:rPr>
        <w:t>Bước 9.1</w:t>
      </w:r>
      <w:r>
        <w:rPr>
          <w:rStyle w:val="fontstyle21"/>
        </w:rPr>
        <w:t xml:space="preserve">: Chọn </w:t>
      </w:r>
      <w:r>
        <w:rPr>
          <w:rStyle w:val="fontstyle01"/>
        </w:rPr>
        <w:t xml:space="preserve">Unsecure </w:t>
      </w:r>
      <w:r>
        <w:rPr>
          <w:rStyle w:val="fontstyle21"/>
        </w:rPr>
        <w:t xml:space="preserve">và nhấn </w:t>
      </w:r>
      <w:r>
        <w:rPr>
          <w:rStyle w:val="fontstyle01"/>
        </w:rPr>
        <w:t>Next.</w:t>
      </w:r>
    </w:p>
    <w:p w14:paraId="27FBE6BC" w14:textId="4CF4E38C" w:rsidR="00CC20D6" w:rsidRDefault="00DF1675" w:rsidP="00136A19">
      <w:pPr>
        <w:rPr>
          <w:rStyle w:val="fontstyle01"/>
        </w:rPr>
      </w:pPr>
      <w:r>
        <w:rPr>
          <w:rFonts w:ascii="CIDFont+F1" w:hAnsi="CIDFont+F1"/>
          <w:b/>
          <w:bCs/>
          <w:noProof/>
          <w:color w:val="000000"/>
          <w:sz w:val="26"/>
          <w:szCs w:val="26"/>
          <w14:ligatures w14:val="none"/>
        </w:rPr>
        <w:lastRenderedPageBreak/>
        <w:drawing>
          <wp:inline distT="0" distB="0" distL="0" distR="0" wp14:anchorId="69CA4554" wp14:editId="39F146AC">
            <wp:extent cx="5943600" cy="4751070"/>
            <wp:effectExtent l="0" t="0" r="0" b="0"/>
            <wp:docPr id="292176235" name="Picture 2921762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76235" name="Picture 6"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751070"/>
                    </a:xfrm>
                    <a:prstGeom prst="rect">
                      <a:avLst/>
                    </a:prstGeom>
                  </pic:spPr>
                </pic:pic>
              </a:graphicData>
            </a:graphic>
          </wp:inline>
        </w:drawing>
      </w:r>
    </w:p>
    <w:p w14:paraId="548430E2" w14:textId="04670F75" w:rsidR="00AE1EF6" w:rsidRDefault="00AE1EF6" w:rsidP="00136A19">
      <w:pPr>
        <w:rPr>
          <w:rStyle w:val="fontstyle21"/>
          <w:lang w:val="pt-BR"/>
        </w:rPr>
      </w:pPr>
      <w:r w:rsidRPr="006517DD">
        <w:rPr>
          <w:rStyle w:val="fontstyle01"/>
          <w:lang w:val="pt-BR"/>
        </w:rPr>
        <w:t xml:space="preserve">Bước 10.1: </w:t>
      </w:r>
      <w:r w:rsidRPr="006517DD">
        <w:rPr>
          <w:rStyle w:val="fontstyle21"/>
          <w:lang w:val="pt-BR"/>
        </w:rPr>
        <w:t>Thêm IPv4 của Máy A vào Node A.</w:t>
      </w:r>
    </w:p>
    <w:p w14:paraId="3043BEF1" w14:textId="006C0D85" w:rsidR="00317B9B" w:rsidRPr="006517DD" w:rsidRDefault="00CC2EE7" w:rsidP="00136A19">
      <w:pPr>
        <w:rPr>
          <w:rStyle w:val="fontstyle21"/>
          <w:lang w:val="pt-BR"/>
        </w:rPr>
      </w:pPr>
      <w:r>
        <w:rPr>
          <w:rFonts w:ascii="CIDFont+F2" w:hAnsi="CIDFont+F2"/>
          <w:noProof/>
          <w:color w:val="000000"/>
          <w:sz w:val="26"/>
          <w:szCs w:val="26"/>
          <w:lang w:val="pt-BR"/>
          <w14:ligatures w14:val="none"/>
        </w:rPr>
        <w:lastRenderedPageBreak/>
        <w:drawing>
          <wp:inline distT="0" distB="0" distL="0" distR="0" wp14:anchorId="4C4F4656" wp14:editId="770BF46D">
            <wp:extent cx="5943600" cy="3343275"/>
            <wp:effectExtent l="0" t="0" r="0" b="9525"/>
            <wp:docPr id="2096931383" name="Picture 20969313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931383" name="Picture 3"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2445D16" w14:textId="08A9C274" w:rsidR="007E695A" w:rsidRDefault="00AE1EF6" w:rsidP="007E695A">
      <w:pPr>
        <w:rPr>
          <w:rStyle w:val="fontstyle21"/>
          <w:lang w:val="pt-BR"/>
        </w:rPr>
      </w:pPr>
      <w:r w:rsidRPr="006517DD">
        <w:rPr>
          <w:rStyle w:val="fontstyle01"/>
          <w:lang w:val="pt-BR"/>
        </w:rPr>
        <w:t>Bước 11.1</w:t>
      </w:r>
      <w:r w:rsidRPr="006517DD">
        <w:rPr>
          <w:rStyle w:val="fontstyle21"/>
          <w:lang w:val="pt-BR"/>
        </w:rPr>
        <w:t>: Chọn Add Node B và thêm IPv4 của Máy B vào.</w:t>
      </w:r>
    </w:p>
    <w:p w14:paraId="3DCEA382" w14:textId="7703C2B2" w:rsidR="00CC2EE7" w:rsidRPr="006517DD" w:rsidRDefault="00CC2EE7" w:rsidP="007E695A">
      <w:pPr>
        <w:rPr>
          <w:rStyle w:val="fontstyle21"/>
          <w:lang w:val="pt-BR"/>
        </w:rPr>
      </w:pPr>
      <w:r>
        <w:rPr>
          <w:rFonts w:ascii="CIDFont+F2" w:hAnsi="CIDFont+F2"/>
          <w:noProof/>
          <w:color w:val="000000"/>
          <w:sz w:val="26"/>
          <w:szCs w:val="26"/>
          <w:lang w:val="pt-BR"/>
          <w14:ligatures w14:val="none"/>
        </w:rPr>
        <w:drawing>
          <wp:inline distT="0" distB="0" distL="0" distR="0" wp14:anchorId="66511DA6" wp14:editId="395B1A47">
            <wp:extent cx="5943600" cy="3343275"/>
            <wp:effectExtent l="0" t="0" r="0" b="9525"/>
            <wp:docPr id="166896815" name="Picture 1668968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96815" name="Picture 4"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758C449" w14:textId="73B40CE0" w:rsidR="00AE1EF6" w:rsidRPr="006517DD" w:rsidRDefault="007E695A" w:rsidP="007E695A">
      <w:pPr>
        <w:rPr>
          <w:rStyle w:val="fontstyle21"/>
          <w:lang w:val="pt-BR"/>
        </w:rPr>
      </w:pPr>
      <w:r w:rsidRPr="006517DD">
        <w:rPr>
          <w:rStyle w:val="fontstyle21"/>
          <w:b/>
          <w:bCs/>
          <w:lang w:val="pt-BR"/>
        </w:rPr>
        <w:t>Bước 12.1:</w:t>
      </w:r>
      <w:r w:rsidRPr="006517DD">
        <w:rPr>
          <w:rStyle w:val="fontstyle21"/>
          <w:lang w:val="pt-BR"/>
        </w:rPr>
        <w:t xml:space="preserve"> Chọn Finish, Set up thành công Node A và N duyệt tải về file zip để Node B có thể chọn Set up Package.</w:t>
      </w:r>
    </w:p>
    <w:p w14:paraId="00B15486" w14:textId="77777777" w:rsidR="00B11AB6" w:rsidRPr="00B11AB6" w:rsidRDefault="00B11AB6" w:rsidP="00B11AB6">
      <w:pPr>
        <w:rPr>
          <w:rStyle w:val="fontstyle21"/>
        </w:rPr>
      </w:pPr>
      <w:r w:rsidRPr="00B11AB6">
        <w:rPr>
          <w:rStyle w:val="fontstyle21"/>
          <w:b/>
          <w:bCs/>
        </w:rPr>
        <w:lastRenderedPageBreak/>
        <w:t>Bước 13.1:</w:t>
      </w:r>
      <w:r w:rsidRPr="00B11AB6">
        <w:rPr>
          <w:rStyle w:val="fontstyle21"/>
        </w:rPr>
        <w:t xml:space="preserve"> Restart server. Hoàn thành set up.</w:t>
      </w:r>
    </w:p>
    <w:p w14:paraId="43A8A016" w14:textId="2E04408B" w:rsidR="00B11AB6" w:rsidRDefault="00B11AB6" w:rsidP="00B11AB6">
      <w:pPr>
        <w:rPr>
          <w:rStyle w:val="fontstyle21"/>
        </w:rPr>
      </w:pPr>
      <w:r w:rsidRPr="00B11AB6">
        <w:rPr>
          <w:rStyle w:val="fontstyle21"/>
          <w:b/>
          <w:bCs/>
        </w:rPr>
        <w:t>Bước 14.1:</w:t>
      </w:r>
      <w:r w:rsidRPr="00B11AB6">
        <w:rPr>
          <w:rStyle w:val="fontstyle21"/>
        </w:rPr>
        <w:t xml:space="preserve"> Sau khi set up Máy 2 thành công sẽ thấy Node A và Node B ở Manage Server -&gt; Cluster.</w:t>
      </w:r>
    </w:p>
    <w:p w14:paraId="71A9F7F5" w14:textId="4AB31542" w:rsidR="00875970" w:rsidRDefault="00875970" w:rsidP="00B11AB6">
      <w:pPr>
        <w:rPr>
          <w:rStyle w:val="fontstyle21"/>
        </w:rPr>
      </w:pPr>
      <w:r>
        <w:rPr>
          <w:rStyle w:val="fontstyle21"/>
        </w:rPr>
        <w:t>Ở máy B:</w:t>
      </w:r>
    </w:p>
    <w:p w14:paraId="5C87B35A" w14:textId="477D2318" w:rsidR="00875970" w:rsidRDefault="00875970" w:rsidP="00B11AB6">
      <w:pPr>
        <w:rPr>
          <w:rStyle w:val="fontstyle01"/>
        </w:rPr>
      </w:pPr>
      <w:r>
        <w:rPr>
          <w:rStyle w:val="fontstyle01"/>
        </w:rPr>
        <w:t xml:space="preserve">Bước 8.2: </w:t>
      </w:r>
      <w:r>
        <w:rPr>
          <w:rStyle w:val="fontstyle21"/>
        </w:rPr>
        <w:t xml:space="preserve">Máy B sẽ sử dụng Setup Package mà máy A đã tạo. Chọn </w:t>
      </w:r>
      <w:r>
        <w:rPr>
          <w:rStyle w:val="fontstyle01"/>
        </w:rPr>
        <w:t>Use Setup</w:t>
      </w:r>
      <w:r>
        <w:rPr>
          <w:rFonts w:ascii="CIDFont+F1" w:hAnsi="CIDFont+F1"/>
          <w:b/>
          <w:bCs/>
          <w:color w:val="000000"/>
          <w:sz w:val="26"/>
          <w:szCs w:val="26"/>
        </w:rPr>
        <w:br/>
      </w:r>
      <w:r>
        <w:rPr>
          <w:rStyle w:val="fontstyle01"/>
        </w:rPr>
        <w:t>Package</w:t>
      </w:r>
      <w:r>
        <w:rPr>
          <w:rStyle w:val="fontstyle21"/>
        </w:rPr>
        <w:t xml:space="preserve">, sau đó chọn </w:t>
      </w:r>
      <w:r>
        <w:rPr>
          <w:rStyle w:val="fontstyle01"/>
        </w:rPr>
        <w:t>Next.</w:t>
      </w:r>
    </w:p>
    <w:p w14:paraId="021DED76" w14:textId="28F30199" w:rsidR="00875970" w:rsidRDefault="00F4338F" w:rsidP="00B11AB6">
      <w:pPr>
        <w:rPr>
          <w:rStyle w:val="fontstyle01"/>
        </w:rPr>
      </w:pPr>
      <w:r>
        <w:rPr>
          <w:rStyle w:val="fontstyle01"/>
        </w:rPr>
        <w:t xml:space="preserve">Bước 9.2: </w:t>
      </w:r>
      <w:r>
        <w:rPr>
          <w:rStyle w:val="fontstyle21"/>
        </w:rPr>
        <w:t xml:space="preserve">Chọn </w:t>
      </w:r>
      <w:r>
        <w:rPr>
          <w:rStyle w:val="fontstyle01"/>
        </w:rPr>
        <w:t xml:space="preserve">Browse </w:t>
      </w:r>
      <w:r>
        <w:rPr>
          <w:rStyle w:val="fontstyle21"/>
        </w:rPr>
        <w:t xml:space="preserve">-&gt; Chọn file zip </w:t>
      </w:r>
      <w:r>
        <w:rPr>
          <w:rStyle w:val="fontstyle01"/>
        </w:rPr>
        <w:t>Unsecure.Cluster.Settings.</w:t>
      </w:r>
    </w:p>
    <w:p w14:paraId="028D8173" w14:textId="3F5B5F6C" w:rsidR="00F4338F" w:rsidRDefault="00F4338F" w:rsidP="00B11AB6">
      <w:pPr>
        <w:rPr>
          <w:rStyle w:val="fontstyle01"/>
        </w:rPr>
      </w:pPr>
      <w:r>
        <w:rPr>
          <w:rStyle w:val="fontstyle01"/>
        </w:rPr>
        <w:t xml:space="preserve">Bước 10.2: </w:t>
      </w:r>
      <w:r>
        <w:rPr>
          <w:rStyle w:val="fontstyle21"/>
        </w:rPr>
        <w:t xml:space="preserve">Chọn Node tag có IP (Radmin) là của máy B, sau đó chọn </w:t>
      </w:r>
      <w:r>
        <w:rPr>
          <w:rStyle w:val="fontstyle01"/>
        </w:rPr>
        <w:t>Next.</w:t>
      </w:r>
    </w:p>
    <w:p w14:paraId="0C5C908B" w14:textId="240BF8E7" w:rsidR="00F4338F" w:rsidRDefault="00F4338F" w:rsidP="00B11AB6">
      <w:pPr>
        <w:rPr>
          <w:rStyle w:val="fontstyle01"/>
        </w:rPr>
      </w:pPr>
      <w:r>
        <w:rPr>
          <w:rStyle w:val="fontstyle01"/>
        </w:rPr>
        <w:t xml:space="preserve">Bước 11.2: </w:t>
      </w:r>
      <w:r>
        <w:rPr>
          <w:rStyle w:val="fontstyle21"/>
        </w:rPr>
        <w:t xml:space="preserve">Lúc này ta đã config xong cho server, chọn </w:t>
      </w:r>
      <w:r>
        <w:rPr>
          <w:rStyle w:val="fontstyle01"/>
        </w:rPr>
        <w:t>Restart Server.</w:t>
      </w:r>
    </w:p>
    <w:p w14:paraId="7A7353BF" w14:textId="26C13E5C" w:rsidR="00F4338F" w:rsidRDefault="00F4338F" w:rsidP="00B11AB6">
      <w:pPr>
        <w:rPr>
          <w:rStyle w:val="fontstyle21"/>
        </w:rPr>
      </w:pPr>
      <w:r w:rsidRPr="00F4338F">
        <w:rPr>
          <w:rFonts w:ascii="CIDFont+F2" w:hAnsi="CIDFont+F2"/>
          <w:color w:val="000000"/>
          <w:sz w:val="26"/>
          <w:szCs w:val="26"/>
        </w:rPr>
        <w:t>Sau khi restart:</w:t>
      </w:r>
    </w:p>
    <w:p w14:paraId="57115A6C" w14:textId="394F3E3A" w:rsidR="00E24827" w:rsidRDefault="00E95BB2" w:rsidP="00024375">
      <w:pPr>
        <w:pStyle w:val="Heading2"/>
        <w:numPr>
          <w:ilvl w:val="1"/>
          <w:numId w:val="30"/>
        </w:numPr>
      </w:pPr>
      <w:bookmarkStart w:id="20" w:name="_Toc245535328"/>
      <w:bookmarkStart w:id="21" w:name="_Toc155222003"/>
      <w:r>
        <w:t>Kết nối hai máy bằng Radmin</w:t>
      </w:r>
      <w:bookmarkEnd w:id="20"/>
      <w:bookmarkEnd w:id="21"/>
    </w:p>
    <w:p w14:paraId="4FC6C770" w14:textId="77777777" w:rsidR="00E24827" w:rsidRDefault="00E24827" w:rsidP="00E24827">
      <w:pPr>
        <w:pStyle w:val="ListParagraph"/>
        <w:numPr>
          <w:ilvl w:val="0"/>
          <w:numId w:val="23"/>
        </w:numPr>
      </w:pPr>
      <w:r>
        <w:t>Ở máy 1: Tạo network mới với Network name và Password.</w:t>
      </w:r>
    </w:p>
    <w:p w14:paraId="17DDE43D" w14:textId="472168BA" w:rsidR="00E24827" w:rsidRDefault="00E24827" w:rsidP="00E24827">
      <w:pPr>
        <w:pStyle w:val="ListParagraph"/>
        <w:numPr>
          <w:ilvl w:val="0"/>
          <w:numId w:val="23"/>
        </w:numPr>
      </w:pPr>
      <w:r>
        <w:t>Ở máy 2: Tham gia vào network của máy 1.</w:t>
      </w:r>
    </w:p>
    <w:p w14:paraId="3689B5C1" w14:textId="4C86BE8C" w:rsidR="00E24827" w:rsidRDefault="00E24827" w:rsidP="00E24827">
      <w:pPr>
        <w:pStyle w:val="ListParagraph"/>
        <w:numPr>
          <w:ilvl w:val="0"/>
          <w:numId w:val="22"/>
        </w:numPr>
      </w:pPr>
      <w:r>
        <w:t>Bước 1: Chọn “Join network”.</w:t>
      </w:r>
    </w:p>
    <w:p w14:paraId="5C0E6C6D" w14:textId="381BBCA8" w:rsidR="00E24827" w:rsidRDefault="00E24827" w:rsidP="00E24827">
      <w:pPr>
        <w:pStyle w:val="ListParagraph"/>
        <w:numPr>
          <w:ilvl w:val="0"/>
          <w:numId w:val="22"/>
        </w:numPr>
      </w:pPr>
      <w:r>
        <w:t>Bước 2: Tại tab Private Network, ta nhập Network name và Password mà</w:t>
      </w:r>
    </w:p>
    <w:p w14:paraId="30627E18" w14:textId="77777777" w:rsidR="00E24827" w:rsidRDefault="00E24827" w:rsidP="00E24827">
      <w:pPr>
        <w:pStyle w:val="ListParagraph"/>
        <w:numPr>
          <w:ilvl w:val="0"/>
          <w:numId w:val="22"/>
        </w:numPr>
      </w:pPr>
      <w:r>
        <w:t>máy 1 đã tạo trước đó.</w:t>
      </w:r>
    </w:p>
    <w:p w14:paraId="4D8C3928" w14:textId="1A66D2B6" w:rsidR="00E24827" w:rsidRDefault="00E24827" w:rsidP="00E24827">
      <w:pPr>
        <w:pStyle w:val="ListParagraph"/>
        <w:numPr>
          <w:ilvl w:val="0"/>
          <w:numId w:val="22"/>
        </w:numPr>
      </w:pPr>
      <w:r>
        <w:t>Bước 3: Chọn nút “Join” để tham gia vào network của máy 1.</w:t>
      </w:r>
    </w:p>
    <w:p w14:paraId="52ADA733" w14:textId="119B80A7" w:rsidR="00796EB5" w:rsidRDefault="00E24827" w:rsidP="00796EB5">
      <w:pPr>
        <w:pStyle w:val="ListParagraph"/>
        <w:numPr>
          <w:ilvl w:val="0"/>
          <w:numId w:val="24"/>
        </w:numPr>
      </w:pPr>
      <w:r>
        <w:t>Ở cả 2 máy: Tắt tường lửa (firewall) để 2 máy có thể kết nối được với nha</w:t>
      </w:r>
    </w:p>
    <w:p w14:paraId="3572A727" w14:textId="77777777" w:rsidR="00796EB5" w:rsidRDefault="00796EB5" w:rsidP="00796EB5">
      <w:pPr>
        <w:pStyle w:val="ListParagraph"/>
        <w:ind w:left="360"/>
      </w:pPr>
    </w:p>
    <w:p w14:paraId="196B0F52" w14:textId="77777777" w:rsidR="00FA6514" w:rsidRDefault="00FA6514" w:rsidP="00796EB5">
      <w:pPr>
        <w:pStyle w:val="ListParagraph"/>
        <w:ind w:left="360"/>
      </w:pPr>
    </w:p>
    <w:p w14:paraId="5C97F221" w14:textId="77777777" w:rsidR="00FA6514" w:rsidRDefault="00FA6514" w:rsidP="00796EB5">
      <w:pPr>
        <w:pStyle w:val="ListParagraph"/>
        <w:ind w:left="360"/>
      </w:pPr>
    </w:p>
    <w:p w14:paraId="5CFFCDDE" w14:textId="77777777" w:rsidR="00FA6514" w:rsidRDefault="00FA6514" w:rsidP="00796EB5">
      <w:pPr>
        <w:pStyle w:val="ListParagraph"/>
        <w:ind w:left="360"/>
      </w:pPr>
    </w:p>
    <w:p w14:paraId="13DD7D45" w14:textId="77777777" w:rsidR="00FA6514" w:rsidRPr="00427152" w:rsidRDefault="00FA6514" w:rsidP="00796EB5">
      <w:pPr>
        <w:pStyle w:val="ListParagraph"/>
        <w:ind w:left="360"/>
      </w:pPr>
    </w:p>
    <w:p w14:paraId="3EACC137" w14:textId="48E13FAF" w:rsidR="00E95BB2" w:rsidRDefault="00E95BB2" w:rsidP="008004A1">
      <w:pPr>
        <w:pStyle w:val="Heading1"/>
        <w:numPr>
          <w:ilvl w:val="0"/>
          <w:numId w:val="0"/>
        </w:numPr>
        <w:jc w:val="both"/>
      </w:pPr>
      <w:bookmarkStart w:id="22" w:name="_Toc129403123"/>
      <w:bookmarkStart w:id="23" w:name="_Toc155222004"/>
      <w:r>
        <w:lastRenderedPageBreak/>
        <w:t>Chương 3. Thiết kế CSDL</w:t>
      </w:r>
      <w:bookmarkEnd w:id="22"/>
      <w:bookmarkEnd w:id="23"/>
    </w:p>
    <w:p w14:paraId="4BA53A85" w14:textId="2305725E" w:rsidR="00E95BB2" w:rsidRDefault="00E95BB2" w:rsidP="00024375">
      <w:pPr>
        <w:pStyle w:val="Heading2"/>
        <w:numPr>
          <w:ilvl w:val="1"/>
          <w:numId w:val="31"/>
        </w:numPr>
      </w:pPr>
      <w:bookmarkStart w:id="24" w:name="_Toc6823293"/>
      <w:bookmarkStart w:id="25" w:name="_Toc155222005"/>
      <w:r>
        <w:t>Mô trả về cơ sở dữ liệu</w:t>
      </w:r>
      <w:bookmarkEnd w:id="24"/>
      <w:bookmarkEnd w:id="25"/>
    </w:p>
    <w:p w14:paraId="490A6046" w14:textId="77777777" w:rsidR="00560469" w:rsidRDefault="00560469" w:rsidP="00FA6514">
      <w:pPr>
        <w:ind w:firstLine="360"/>
        <w:jc w:val="left"/>
      </w:pPr>
      <w:r>
        <w:t>CSDL quản lý các chi nhánh thuộc nhà phân phối và bán lẻ Gido Foods</w:t>
      </w:r>
    </w:p>
    <w:p w14:paraId="0E0DA662" w14:textId="78D3B1EF" w:rsidR="00560469" w:rsidRDefault="00560469" w:rsidP="00FA6514">
      <w:pPr>
        <w:ind w:firstLine="360"/>
        <w:jc w:val="left"/>
      </w:pPr>
      <w:r>
        <w:t>Hiện Gido Foods có 2 chi nhánh, hay 2 cửa hàng. Cửa hàng chính là cửa hàng 1,  nằm ở 19A phường Linh Trung, Thủ Đức</w:t>
      </w:r>
    </w:p>
    <w:p w14:paraId="719A0DAD" w14:textId="77777777" w:rsidR="00560469" w:rsidRDefault="00560469" w:rsidP="00560469">
      <w:pPr>
        <w:jc w:val="left"/>
      </w:pPr>
      <w:r>
        <w:t>Lược đồ cơ sở dữ liệu của mỗi cửa hàng như sau:</w:t>
      </w:r>
    </w:p>
    <w:tbl>
      <w:tblPr>
        <w:tblStyle w:val="TableGrid"/>
        <w:tblW w:w="9350" w:type="dxa"/>
        <w:tblLook w:val="04A0" w:firstRow="1" w:lastRow="0" w:firstColumn="1" w:lastColumn="0" w:noHBand="0" w:noVBand="1"/>
      </w:tblPr>
      <w:tblGrid>
        <w:gridCol w:w="2335"/>
        <w:gridCol w:w="2610"/>
        <w:gridCol w:w="4405"/>
      </w:tblGrid>
      <w:tr w:rsidR="00D56EDB" w14:paraId="79E0ED63" w14:textId="77777777" w:rsidTr="00FA6ED0">
        <w:tc>
          <w:tcPr>
            <w:tcW w:w="2335" w:type="dxa"/>
          </w:tcPr>
          <w:p w14:paraId="6DF15560" w14:textId="407B6DDE" w:rsidR="00D56EDB" w:rsidRDefault="00D56EDB" w:rsidP="00560469">
            <w:pPr>
              <w:jc w:val="left"/>
            </w:pPr>
            <w:bookmarkStart w:id="26" w:name="_Hlk155219567"/>
            <w:r>
              <w:t>Quan hệ</w:t>
            </w:r>
          </w:p>
        </w:tc>
        <w:tc>
          <w:tcPr>
            <w:tcW w:w="2610" w:type="dxa"/>
          </w:tcPr>
          <w:p w14:paraId="5E65297A" w14:textId="3AB0D199" w:rsidR="00D56EDB" w:rsidRDefault="00D56EDB" w:rsidP="00560469">
            <w:pPr>
              <w:jc w:val="left"/>
            </w:pPr>
            <w:r>
              <w:t>Thuộc tính</w:t>
            </w:r>
          </w:p>
        </w:tc>
        <w:tc>
          <w:tcPr>
            <w:tcW w:w="4405" w:type="dxa"/>
          </w:tcPr>
          <w:p w14:paraId="69F512D9" w14:textId="2EA59D70" w:rsidR="00D56EDB" w:rsidRDefault="00D56EDB" w:rsidP="00560469">
            <w:pPr>
              <w:jc w:val="left"/>
            </w:pPr>
            <w:r>
              <w:t>Ý</w:t>
            </w:r>
            <w:r w:rsidR="00B473BD">
              <w:t xml:space="preserve"> nghĩa</w:t>
            </w:r>
          </w:p>
        </w:tc>
      </w:tr>
      <w:tr w:rsidR="00545D8D" w14:paraId="39EAE142" w14:textId="77777777" w:rsidTr="00FA6ED0">
        <w:tc>
          <w:tcPr>
            <w:tcW w:w="2335" w:type="dxa"/>
            <w:vMerge w:val="restart"/>
          </w:tcPr>
          <w:p w14:paraId="64E1565F" w14:textId="77777777" w:rsidR="00FA6ED0" w:rsidRDefault="00545D8D" w:rsidP="00EB299F">
            <w:r w:rsidRPr="00DE55EC">
              <w:t>HAISAN</w:t>
            </w:r>
          </w:p>
          <w:p w14:paraId="44FFF802" w14:textId="082DECC7" w:rsidR="00545D8D" w:rsidRDefault="00545D8D" w:rsidP="00EB299F">
            <w:r w:rsidRPr="00DE55EC">
              <w:t>(Sản phẩm)</w:t>
            </w:r>
          </w:p>
        </w:tc>
        <w:tc>
          <w:tcPr>
            <w:tcW w:w="2610" w:type="dxa"/>
          </w:tcPr>
          <w:p w14:paraId="2ADA471C" w14:textId="57E7D17F" w:rsidR="00545D8D" w:rsidRPr="00EB299F" w:rsidRDefault="00545D8D" w:rsidP="00560469">
            <w:pPr>
              <w:jc w:val="left"/>
              <w:rPr>
                <w:b/>
                <w:bCs/>
              </w:rPr>
            </w:pPr>
            <w:r w:rsidRPr="00EB299F">
              <w:rPr>
                <w:b/>
                <w:bCs/>
              </w:rPr>
              <w:t>MAHS (Khóa chính)</w:t>
            </w:r>
          </w:p>
        </w:tc>
        <w:tc>
          <w:tcPr>
            <w:tcW w:w="4405" w:type="dxa"/>
          </w:tcPr>
          <w:p w14:paraId="12E6C39C" w14:textId="58EF62CB" w:rsidR="00545D8D" w:rsidRDefault="00545D8D" w:rsidP="00560469">
            <w:pPr>
              <w:jc w:val="left"/>
            </w:pPr>
            <w:r w:rsidRPr="00ED3DCC">
              <w:t>Mã sản phẩm hoặc mã định danh</w:t>
            </w:r>
          </w:p>
        </w:tc>
      </w:tr>
      <w:tr w:rsidR="00545D8D" w14:paraId="0A8B9D05" w14:textId="77777777" w:rsidTr="00FA6ED0">
        <w:tc>
          <w:tcPr>
            <w:tcW w:w="2335" w:type="dxa"/>
            <w:vMerge/>
          </w:tcPr>
          <w:p w14:paraId="02D0738D" w14:textId="77777777" w:rsidR="00545D8D" w:rsidRDefault="00545D8D" w:rsidP="00560469">
            <w:pPr>
              <w:jc w:val="left"/>
            </w:pPr>
          </w:p>
        </w:tc>
        <w:tc>
          <w:tcPr>
            <w:tcW w:w="2610" w:type="dxa"/>
          </w:tcPr>
          <w:p w14:paraId="11EDA225" w14:textId="1DD5711D" w:rsidR="00545D8D" w:rsidRDefault="00545D8D" w:rsidP="00BF1B3E">
            <w:r w:rsidRPr="001A4D4E">
              <w:t>TenHS</w:t>
            </w:r>
          </w:p>
        </w:tc>
        <w:tc>
          <w:tcPr>
            <w:tcW w:w="4405" w:type="dxa"/>
          </w:tcPr>
          <w:p w14:paraId="64722894" w14:textId="763C114F" w:rsidR="00545D8D" w:rsidRDefault="00545D8D" w:rsidP="00560469">
            <w:pPr>
              <w:jc w:val="left"/>
            </w:pPr>
            <w:r w:rsidRPr="00632137">
              <w:t>Tên</w:t>
            </w:r>
          </w:p>
        </w:tc>
      </w:tr>
      <w:tr w:rsidR="00545D8D" w14:paraId="4E62805E" w14:textId="77777777" w:rsidTr="00FA6ED0">
        <w:tc>
          <w:tcPr>
            <w:tcW w:w="2335" w:type="dxa"/>
            <w:vMerge/>
          </w:tcPr>
          <w:p w14:paraId="291387D5" w14:textId="77777777" w:rsidR="00545D8D" w:rsidRDefault="00545D8D" w:rsidP="00560469">
            <w:pPr>
              <w:jc w:val="left"/>
            </w:pPr>
          </w:p>
        </w:tc>
        <w:tc>
          <w:tcPr>
            <w:tcW w:w="2610" w:type="dxa"/>
          </w:tcPr>
          <w:p w14:paraId="6D4EC700" w14:textId="6D7B89BD" w:rsidR="00545D8D" w:rsidRDefault="00545D8D" w:rsidP="00560469">
            <w:pPr>
              <w:jc w:val="left"/>
            </w:pPr>
            <w:r w:rsidRPr="00BF1B3E">
              <w:t>NgayNhap</w:t>
            </w:r>
          </w:p>
        </w:tc>
        <w:tc>
          <w:tcPr>
            <w:tcW w:w="4405" w:type="dxa"/>
          </w:tcPr>
          <w:p w14:paraId="023535ED" w14:textId="07808506" w:rsidR="00545D8D" w:rsidRDefault="00545D8D" w:rsidP="00560469">
            <w:pPr>
              <w:jc w:val="left"/>
            </w:pPr>
            <w:r w:rsidRPr="00AA384F">
              <w:t>Ngày nhập</w:t>
            </w:r>
            <w:r w:rsidR="009E2C54">
              <w:t xml:space="preserve"> </w:t>
            </w:r>
          </w:p>
        </w:tc>
      </w:tr>
      <w:tr w:rsidR="00545D8D" w14:paraId="50E45E85" w14:textId="77777777" w:rsidTr="00FA6ED0">
        <w:tc>
          <w:tcPr>
            <w:tcW w:w="2335" w:type="dxa"/>
            <w:vMerge/>
          </w:tcPr>
          <w:p w14:paraId="33E363A1" w14:textId="77777777" w:rsidR="00545D8D" w:rsidRDefault="00545D8D" w:rsidP="00560469">
            <w:pPr>
              <w:jc w:val="left"/>
            </w:pPr>
          </w:p>
        </w:tc>
        <w:tc>
          <w:tcPr>
            <w:tcW w:w="2610" w:type="dxa"/>
          </w:tcPr>
          <w:p w14:paraId="3571DAED" w14:textId="116EA670" w:rsidR="00545D8D" w:rsidRDefault="00545D8D" w:rsidP="00560469">
            <w:pPr>
              <w:jc w:val="left"/>
            </w:pPr>
            <w:r w:rsidRPr="003A376D">
              <w:t>Loai</w:t>
            </w:r>
          </w:p>
        </w:tc>
        <w:tc>
          <w:tcPr>
            <w:tcW w:w="4405" w:type="dxa"/>
          </w:tcPr>
          <w:p w14:paraId="6BE87BDB" w14:textId="50311F09" w:rsidR="00545D8D" w:rsidRDefault="00545D8D" w:rsidP="00560469">
            <w:pPr>
              <w:jc w:val="left"/>
            </w:pPr>
            <w:r w:rsidRPr="00B874AD">
              <w:t>Loại hoặc danh mục</w:t>
            </w:r>
            <w:r w:rsidR="009E2C54">
              <w:t xml:space="preserve"> </w:t>
            </w:r>
          </w:p>
        </w:tc>
      </w:tr>
      <w:tr w:rsidR="00545D8D" w14:paraId="0E080BAD" w14:textId="77777777" w:rsidTr="00FA6ED0">
        <w:tc>
          <w:tcPr>
            <w:tcW w:w="2335" w:type="dxa"/>
            <w:vMerge/>
          </w:tcPr>
          <w:p w14:paraId="640AE5C3" w14:textId="77777777" w:rsidR="00545D8D" w:rsidRDefault="00545D8D" w:rsidP="00560469">
            <w:pPr>
              <w:jc w:val="left"/>
            </w:pPr>
          </w:p>
        </w:tc>
        <w:tc>
          <w:tcPr>
            <w:tcW w:w="2610" w:type="dxa"/>
          </w:tcPr>
          <w:p w14:paraId="111D54B1" w14:textId="50E0DFA3" w:rsidR="00545D8D" w:rsidRDefault="00545D8D" w:rsidP="00560469">
            <w:pPr>
              <w:jc w:val="left"/>
            </w:pPr>
            <w:r w:rsidRPr="003078B0">
              <w:t>XuatXu</w:t>
            </w:r>
          </w:p>
        </w:tc>
        <w:tc>
          <w:tcPr>
            <w:tcW w:w="4405" w:type="dxa"/>
          </w:tcPr>
          <w:p w14:paraId="2D46BE87" w14:textId="1D527EE1" w:rsidR="00545D8D" w:rsidRDefault="00545D8D" w:rsidP="00560469">
            <w:pPr>
              <w:jc w:val="left"/>
            </w:pPr>
            <w:r w:rsidRPr="00B874AD">
              <w:t>Nguồn gốc</w:t>
            </w:r>
            <w:r w:rsidR="009E2C54">
              <w:t xml:space="preserve"> </w:t>
            </w:r>
          </w:p>
        </w:tc>
      </w:tr>
      <w:tr w:rsidR="00545D8D" w14:paraId="1378674D" w14:textId="77777777" w:rsidTr="00FA6ED0">
        <w:tc>
          <w:tcPr>
            <w:tcW w:w="2335" w:type="dxa"/>
            <w:vMerge/>
          </w:tcPr>
          <w:p w14:paraId="65B49C06" w14:textId="77777777" w:rsidR="00545D8D" w:rsidRDefault="00545D8D" w:rsidP="00560469">
            <w:pPr>
              <w:jc w:val="left"/>
            </w:pPr>
          </w:p>
        </w:tc>
        <w:tc>
          <w:tcPr>
            <w:tcW w:w="2610" w:type="dxa"/>
          </w:tcPr>
          <w:p w14:paraId="5CD28A83" w14:textId="4F51286E" w:rsidR="00545D8D" w:rsidRDefault="00545D8D" w:rsidP="00560469">
            <w:pPr>
              <w:jc w:val="left"/>
            </w:pPr>
            <w:r w:rsidRPr="003078B0">
              <w:t>GiaBan</w:t>
            </w:r>
          </w:p>
        </w:tc>
        <w:tc>
          <w:tcPr>
            <w:tcW w:w="4405" w:type="dxa"/>
          </w:tcPr>
          <w:p w14:paraId="1418B8DB" w14:textId="3168D224" w:rsidR="00545D8D" w:rsidRDefault="00545D8D" w:rsidP="00B874AD">
            <w:pPr>
              <w:jc w:val="left"/>
            </w:pPr>
            <w:r w:rsidRPr="00B874AD">
              <w:t>Giá bán</w:t>
            </w:r>
          </w:p>
        </w:tc>
      </w:tr>
      <w:tr w:rsidR="00545D8D" w14:paraId="7CBA2398" w14:textId="77777777" w:rsidTr="00FA6ED0">
        <w:tc>
          <w:tcPr>
            <w:tcW w:w="2335" w:type="dxa"/>
            <w:vMerge/>
          </w:tcPr>
          <w:p w14:paraId="0D1FC23A" w14:textId="77777777" w:rsidR="00545D8D" w:rsidRDefault="00545D8D" w:rsidP="00560469">
            <w:pPr>
              <w:jc w:val="left"/>
            </w:pPr>
          </w:p>
        </w:tc>
        <w:tc>
          <w:tcPr>
            <w:tcW w:w="2610" w:type="dxa"/>
          </w:tcPr>
          <w:p w14:paraId="166AE8F7" w14:textId="69E091AD" w:rsidR="00545D8D" w:rsidRDefault="00545D8D" w:rsidP="00560469">
            <w:pPr>
              <w:jc w:val="left"/>
            </w:pPr>
            <w:r w:rsidRPr="003078B0">
              <w:t>DVT</w:t>
            </w:r>
          </w:p>
        </w:tc>
        <w:tc>
          <w:tcPr>
            <w:tcW w:w="4405" w:type="dxa"/>
          </w:tcPr>
          <w:p w14:paraId="1E78008F" w14:textId="03C0C8D6" w:rsidR="00545D8D" w:rsidRDefault="00545D8D" w:rsidP="00560469">
            <w:pPr>
              <w:jc w:val="left"/>
            </w:pPr>
            <w:r>
              <w:t>Đ</w:t>
            </w:r>
            <w:r w:rsidRPr="000822CE">
              <w:rPr>
                <w:rFonts w:hint="eastAsia"/>
              </w:rPr>
              <w:t>ơ</w:t>
            </w:r>
            <w:r w:rsidRPr="000822CE">
              <w:t>n vị đo lường</w:t>
            </w:r>
          </w:p>
        </w:tc>
      </w:tr>
      <w:tr w:rsidR="00EB299F" w14:paraId="225B4348" w14:textId="77777777" w:rsidTr="00FA6ED0">
        <w:tc>
          <w:tcPr>
            <w:tcW w:w="2335" w:type="dxa"/>
            <w:vMerge w:val="restart"/>
          </w:tcPr>
          <w:p w14:paraId="38DE617C" w14:textId="77777777" w:rsidR="00FA6ED0" w:rsidRDefault="00EB299F" w:rsidP="00EB299F">
            <w:r w:rsidRPr="002E7C58">
              <w:t>CUAHANG</w:t>
            </w:r>
          </w:p>
          <w:p w14:paraId="0BF48086" w14:textId="33BB70AD" w:rsidR="00EB299F" w:rsidRDefault="00EB299F" w:rsidP="00EB299F">
            <w:r w:rsidRPr="002E7C58">
              <w:t>(Cửa hàng)</w:t>
            </w:r>
          </w:p>
        </w:tc>
        <w:tc>
          <w:tcPr>
            <w:tcW w:w="2610" w:type="dxa"/>
          </w:tcPr>
          <w:p w14:paraId="3DF3435C" w14:textId="0773BE47" w:rsidR="00EB299F" w:rsidRPr="00FA6ED0" w:rsidRDefault="00EB299F" w:rsidP="00560469">
            <w:pPr>
              <w:jc w:val="left"/>
              <w:rPr>
                <w:b/>
                <w:bCs/>
              </w:rPr>
            </w:pPr>
            <w:r w:rsidRPr="00FA6ED0">
              <w:rPr>
                <w:b/>
                <w:bCs/>
              </w:rPr>
              <w:t>MACH (Khóa chính)</w:t>
            </w:r>
          </w:p>
        </w:tc>
        <w:tc>
          <w:tcPr>
            <w:tcW w:w="4405" w:type="dxa"/>
          </w:tcPr>
          <w:p w14:paraId="386C007B" w14:textId="25362F20" w:rsidR="00EB299F" w:rsidRDefault="00EB299F" w:rsidP="00560469">
            <w:pPr>
              <w:jc w:val="left"/>
            </w:pPr>
            <w:r w:rsidRPr="00074526">
              <w:t>Mã cửa hàng hoặc mã định danh</w:t>
            </w:r>
          </w:p>
        </w:tc>
      </w:tr>
      <w:tr w:rsidR="00EB299F" w14:paraId="7ACD8A43" w14:textId="77777777" w:rsidTr="00FA6ED0">
        <w:tc>
          <w:tcPr>
            <w:tcW w:w="2335" w:type="dxa"/>
            <w:vMerge/>
          </w:tcPr>
          <w:p w14:paraId="2230D768" w14:textId="77777777" w:rsidR="00EB299F" w:rsidRDefault="00EB299F" w:rsidP="00560469">
            <w:pPr>
              <w:jc w:val="left"/>
            </w:pPr>
          </w:p>
        </w:tc>
        <w:tc>
          <w:tcPr>
            <w:tcW w:w="2610" w:type="dxa"/>
          </w:tcPr>
          <w:p w14:paraId="46C477BD" w14:textId="636DD256" w:rsidR="00EB299F" w:rsidRDefault="00EB299F" w:rsidP="00560469">
            <w:pPr>
              <w:jc w:val="left"/>
            </w:pPr>
            <w:r w:rsidRPr="00577CD0">
              <w:t>TenCH</w:t>
            </w:r>
          </w:p>
        </w:tc>
        <w:tc>
          <w:tcPr>
            <w:tcW w:w="4405" w:type="dxa"/>
          </w:tcPr>
          <w:p w14:paraId="7A326805" w14:textId="4A77FE03" w:rsidR="00EB299F" w:rsidRDefault="00EB299F" w:rsidP="00560469">
            <w:pPr>
              <w:jc w:val="left"/>
            </w:pPr>
            <w:r w:rsidRPr="00074526">
              <w:t>Tên</w:t>
            </w:r>
          </w:p>
        </w:tc>
      </w:tr>
      <w:tr w:rsidR="00EB299F" w14:paraId="476654F1" w14:textId="77777777" w:rsidTr="00FA6ED0">
        <w:tc>
          <w:tcPr>
            <w:tcW w:w="2335" w:type="dxa"/>
            <w:vMerge/>
          </w:tcPr>
          <w:p w14:paraId="3A3E35AF" w14:textId="77777777" w:rsidR="00EB299F" w:rsidRDefault="00EB299F" w:rsidP="00560469">
            <w:pPr>
              <w:jc w:val="left"/>
            </w:pPr>
          </w:p>
        </w:tc>
        <w:tc>
          <w:tcPr>
            <w:tcW w:w="2610" w:type="dxa"/>
          </w:tcPr>
          <w:p w14:paraId="7F9E5276" w14:textId="58C30615" w:rsidR="00EB299F" w:rsidRDefault="00EB299F" w:rsidP="00560469">
            <w:pPr>
              <w:jc w:val="left"/>
            </w:pPr>
            <w:r w:rsidRPr="00577CD0">
              <w:t>DiaChi</w:t>
            </w:r>
          </w:p>
        </w:tc>
        <w:tc>
          <w:tcPr>
            <w:tcW w:w="4405" w:type="dxa"/>
          </w:tcPr>
          <w:p w14:paraId="77CE7B8A" w14:textId="7B486C44" w:rsidR="00EB299F" w:rsidRDefault="00EB299F" w:rsidP="00560469">
            <w:pPr>
              <w:jc w:val="left"/>
            </w:pPr>
            <w:r w:rsidRPr="00074526">
              <w:rPr>
                <w:rFonts w:hint="eastAsia"/>
              </w:rPr>
              <w:t>Đ</w:t>
            </w:r>
            <w:r w:rsidRPr="00074526">
              <w:t>ịa chỉ</w:t>
            </w:r>
          </w:p>
        </w:tc>
      </w:tr>
      <w:tr w:rsidR="00EB299F" w14:paraId="1D2232C9" w14:textId="77777777" w:rsidTr="00FA6ED0">
        <w:tc>
          <w:tcPr>
            <w:tcW w:w="2335" w:type="dxa"/>
            <w:vMerge/>
          </w:tcPr>
          <w:p w14:paraId="3BD58C79" w14:textId="77777777" w:rsidR="00EB299F" w:rsidRDefault="00EB299F" w:rsidP="00560469">
            <w:pPr>
              <w:jc w:val="left"/>
            </w:pPr>
          </w:p>
        </w:tc>
        <w:tc>
          <w:tcPr>
            <w:tcW w:w="2610" w:type="dxa"/>
          </w:tcPr>
          <w:p w14:paraId="0A7ADF84" w14:textId="3AA6C6A4" w:rsidR="00EB299F" w:rsidRDefault="00EB299F" w:rsidP="00560469">
            <w:pPr>
              <w:jc w:val="left"/>
            </w:pPr>
            <w:r w:rsidRPr="00577CD0">
              <w:t>SoDT</w:t>
            </w:r>
          </w:p>
        </w:tc>
        <w:tc>
          <w:tcPr>
            <w:tcW w:w="4405" w:type="dxa"/>
          </w:tcPr>
          <w:p w14:paraId="26DD9176" w14:textId="3880729E" w:rsidR="00EB299F" w:rsidRDefault="00EB299F" w:rsidP="00560469">
            <w:pPr>
              <w:jc w:val="left"/>
            </w:pPr>
            <w:r w:rsidRPr="00074526">
              <w:t>Số điện thoại</w:t>
            </w:r>
          </w:p>
        </w:tc>
      </w:tr>
      <w:tr w:rsidR="00EB299F" w14:paraId="337D2B14" w14:textId="77777777" w:rsidTr="00FA6ED0">
        <w:tc>
          <w:tcPr>
            <w:tcW w:w="2335" w:type="dxa"/>
            <w:vMerge w:val="restart"/>
          </w:tcPr>
          <w:p w14:paraId="060F8AD2" w14:textId="77777777" w:rsidR="00FA6ED0" w:rsidRDefault="00EB299F" w:rsidP="00EB299F">
            <w:r w:rsidRPr="004D63D7">
              <w:t>NHANVIEN</w:t>
            </w:r>
          </w:p>
          <w:p w14:paraId="44031778" w14:textId="12A604B7" w:rsidR="00EB299F" w:rsidRDefault="00EB299F" w:rsidP="00EB299F">
            <w:r w:rsidRPr="004D63D7">
              <w:t>(Nhân viên)</w:t>
            </w:r>
          </w:p>
        </w:tc>
        <w:tc>
          <w:tcPr>
            <w:tcW w:w="2610" w:type="dxa"/>
          </w:tcPr>
          <w:p w14:paraId="45A83740" w14:textId="2B3B5BF1" w:rsidR="00EB299F" w:rsidRPr="00FA6ED0" w:rsidRDefault="00EB299F" w:rsidP="00560469">
            <w:pPr>
              <w:jc w:val="left"/>
              <w:rPr>
                <w:b/>
                <w:bCs/>
              </w:rPr>
            </w:pPr>
            <w:r w:rsidRPr="00FA6ED0">
              <w:rPr>
                <w:b/>
                <w:bCs/>
              </w:rPr>
              <w:t>MaNV (Khóa chính)</w:t>
            </w:r>
          </w:p>
        </w:tc>
        <w:tc>
          <w:tcPr>
            <w:tcW w:w="4405" w:type="dxa"/>
          </w:tcPr>
          <w:p w14:paraId="615C783A" w14:textId="6488884B" w:rsidR="00EB299F" w:rsidRDefault="00EB299F" w:rsidP="00560469">
            <w:pPr>
              <w:jc w:val="left"/>
            </w:pPr>
            <w:r w:rsidRPr="00064D56">
              <w:t>Mã nhân viên hoặc mã định danh</w:t>
            </w:r>
          </w:p>
        </w:tc>
      </w:tr>
      <w:tr w:rsidR="00EB299F" w14:paraId="7EA54123" w14:textId="77777777" w:rsidTr="00FA6ED0">
        <w:tc>
          <w:tcPr>
            <w:tcW w:w="2335" w:type="dxa"/>
            <w:vMerge/>
          </w:tcPr>
          <w:p w14:paraId="63EA6838" w14:textId="77777777" w:rsidR="00EB299F" w:rsidRDefault="00EB299F" w:rsidP="00560469">
            <w:pPr>
              <w:jc w:val="left"/>
            </w:pPr>
          </w:p>
        </w:tc>
        <w:tc>
          <w:tcPr>
            <w:tcW w:w="2610" w:type="dxa"/>
          </w:tcPr>
          <w:p w14:paraId="32AD10E6" w14:textId="1710ECA6" w:rsidR="00EB299F" w:rsidRDefault="00EB299F" w:rsidP="00560469">
            <w:pPr>
              <w:jc w:val="left"/>
            </w:pPr>
            <w:r w:rsidRPr="00064D56">
              <w:t>TenNV</w:t>
            </w:r>
          </w:p>
        </w:tc>
        <w:tc>
          <w:tcPr>
            <w:tcW w:w="4405" w:type="dxa"/>
          </w:tcPr>
          <w:p w14:paraId="346E1841" w14:textId="23CA12ED" w:rsidR="00EB299F" w:rsidRDefault="00EB299F" w:rsidP="00064D56">
            <w:pPr>
              <w:jc w:val="left"/>
            </w:pPr>
            <w:r w:rsidRPr="00064D56">
              <w:t>Tên</w:t>
            </w:r>
          </w:p>
        </w:tc>
      </w:tr>
      <w:tr w:rsidR="00EB299F" w14:paraId="0D0792D1" w14:textId="77777777" w:rsidTr="00FA6ED0">
        <w:tc>
          <w:tcPr>
            <w:tcW w:w="2335" w:type="dxa"/>
            <w:vMerge/>
          </w:tcPr>
          <w:p w14:paraId="24C0DF84" w14:textId="77777777" w:rsidR="00EB299F" w:rsidRDefault="00EB299F" w:rsidP="00560469">
            <w:pPr>
              <w:jc w:val="left"/>
            </w:pPr>
          </w:p>
        </w:tc>
        <w:tc>
          <w:tcPr>
            <w:tcW w:w="2610" w:type="dxa"/>
          </w:tcPr>
          <w:p w14:paraId="164B91EA" w14:textId="0B95F9B8" w:rsidR="00EB299F" w:rsidRDefault="00EB299F" w:rsidP="00560469">
            <w:pPr>
              <w:jc w:val="left"/>
            </w:pPr>
            <w:r w:rsidRPr="004C6E49">
              <w:t>DiaChi</w:t>
            </w:r>
          </w:p>
        </w:tc>
        <w:tc>
          <w:tcPr>
            <w:tcW w:w="4405" w:type="dxa"/>
          </w:tcPr>
          <w:p w14:paraId="6C297201" w14:textId="5F3822BB" w:rsidR="00EB299F" w:rsidRDefault="00EB299F" w:rsidP="00560469">
            <w:pPr>
              <w:jc w:val="left"/>
            </w:pPr>
            <w:r w:rsidRPr="0026088D">
              <w:rPr>
                <w:rFonts w:hint="eastAsia"/>
              </w:rPr>
              <w:t>Đ</w:t>
            </w:r>
            <w:r w:rsidRPr="0026088D">
              <w:t>ịa chỉ</w:t>
            </w:r>
          </w:p>
        </w:tc>
      </w:tr>
      <w:tr w:rsidR="00EB299F" w14:paraId="0B71395A" w14:textId="77777777" w:rsidTr="00FA6ED0">
        <w:tc>
          <w:tcPr>
            <w:tcW w:w="2335" w:type="dxa"/>
            <w:vMerge/>
          </w:tcPr>
          <w:p w14:paraId="7698188A" w14:textId="77777777" w:rsidR="00EB299F" w:rsidRDefault="00EB299F" w:rsidP="00560469">
            <w:pPr>
              <w:jc w:val="left"/>
            </w:pPr>
          </w:p>
        </w:tc>
        <w:tc>
          <w:tcPr>
            <w:tcW w:w="2610" w:type="dxa"/>
          </w:tcPr>
          <w:p w14:paraId="43F26450" w14:textId="7150C3D2" w:rsidR="00EB299F" w:rsidRDefault="00EB299F" w:rsidP="00560469">
            <w:pPr>
              <w:jc w:val="left"/>
            </w:pPr>
            <w:r w:rsidRPr="004C6E49">
              <w:t>SoDT</w:t>
            </w:r>
          </w:p>
        </w:tc>
        <w:tc>
          <w:tcPr>
            <w:tcW w:w="4405" w:type="dxa"/>
          </w:tcPr>
          <w:p w14:paraId="44FF2668" w14:textId="1E413BF9" w:rsidR="00EB299F" w:rsidRDefault="00EB299F" w:rsidP="00560469">
            <w:pPr>
              <w:jc w:val="left"/>
            </w:pPr>
            <w:r w:rsidRPr="0026088D">
              <w:t>Số điện thoại</w:t>
            </w:r>
          </w:p>
        </w:tc>
      </w:tr>
      <w:tr w:rsidR="00EB299F" w14:paraId="7922A28C" w14:textId="77777777" w:rsidTr="00FA6ED0">
        <w:tc>
          <w:tcPr>
            <w:tcW w:w="2335" w:type="dxa"/>
            <w:vMerge/>
          </w:tcPr>
          <w:p w14:paraId="11B1F5CF" w14:textId="77777777" w:rsidR="00EB299F" w:rsidRDefault="00EB299F" w:rsidP="00560469">
            <w:pPr>
              <w:jc w:val="left"/>
            </w:pPr>
          </w:p>
        </w:tc>
        <w:tc>
          <w:tcPr>
            <w:tcW w:w="2610" w:type="dxa"/>
          </w:tcPr>
          <w:p w14:paraId="732FBDF1" w14:textId="7C7DF7D6" w:rsidR="00EB299F" w:rsidRDefault="00EB299F" w:rsidP="00560469">
            <w:pPr>
              <w:jc w:val="left"/>
            </w:pPr>
            <w:r w:rsidRPr="0088063D">
              <w:t>Luong</w:t>
            </w:r>
          </w:p>
        </w:tc>
        <w:tc>
          <w:tcPr>
            <w:tcW w:w="4405" w:type="dxa"/>
          </w:tcPr>
          <w:p w14:paraId="0996CC27" w14:textId="58AADFF3" w:rsidR="00EB299F" w:rsidRDefault="00EB299F" w:rsidP="0026088D">
            <w:pPr>
              <w:jc w:val="left"/>
            </w:pPr>
            <w:r w:rsidRPr="0026088D">
              <w:t>Lương</w:t>
            </w:r>
          </w:p>
        </w:tc>
      </w:tr>
      <w:tr w:rsidR="00EB299F" w14:paraId="50062E18" w14:textId="77777777" w:rsidTr="00FA6ED0">
        <w:tc>
          <w:tcPr>
            <w:tcW w:w="2335" w:type="dxa"/>
            <w:vMerge/>
          </w:tcPr>
          <w:p w14:paraId="40C2BF68" w14:textId="77777777" w:rsidR="00EB299F" w:rsidRDefault="00EB299F" w:rsidP="00560469">
            <w:pPr>
              <w:jc w:val="left"/>
            </w:pPr>
          </w:p>
        </w:tc>
        <w:tc>
          <w:tcPr>
            <w:tcW w:w="2610" w:type="dxa"/>
          </w:tcPr>
          <w:p w14:paraId="0A35DE03" w14:textId="5FEBD392" w:rsidR="00EB299F" w:rsidRDefault="00EB299F" w:rsidP="00560469">
            <w:pPr>
              <w:jc w:val="left"/>
            </w:pPr>
            <w:r w:rsidRPr="0026088D">
              <w:t>MACH (Khóa ngoại)</w:t>
            </w:r>
          </w:p>
        </w:tc>
        <w:tc>
          <w:tcPr>
            <w:tcW w:w="4405" w:type="dxa"/>
          </w:tcPr>
          <w:p w14:paraId="4F92DBC7" w14:textId="3CDD7E52" w:rsidR="00EB299F" w:rsidRDefault="00EB299F" w:rsidP="00560469">
            <w:pPr>
              <w:jc w:val="left"/>
            </w:pPr>
            <w:r w:rsidRPr="0026088D">
              <w:t>Tham chiếu đến mã cửa hàng mà nhân viên làm việc</w:t>
            </w:r>
          </w:p>
        </w:tc>
      </w:tr>
      <w:tr w:rsidR="00EB299F" w14:paraId="1B22E141" w14:textId="77777777" w:rsidTr="00FA6ED0">
        <w:tc>
          <w:tcPr>
            <w:tcW w:w="2335" w:type="dxa"/>
            <w:vMerge w:val="restart"/>
          </w:tcPr>
          <w:p w14:paraId="18232F87" w14:textId="265564BC" w:rsidR="00EB299F" w:rsidRDefault="00EB299F" w:rsidP="00560469">
            <w:pPr>
              <w:jc w:val="left"/>
            </w:pPr>
            <w:r w:rsidRPr="004E22A5">
              <w:t>KHOHS_QLKHO (Quản lý Kho hàng)</w:t>
            </w:r>
          </w:p>
        </w:tc>
        <w:tc>
          <w:tcPr>
            <w:tcW w:w="2610" w:type="dxa"/>
          </w:tcPr>
          <w:p w14:paraId="18E31B99" w14:textId="138D441F" w:rsidR="00EB299F" w:rsidRPr="00FA6ED0" w:rsidRDefault="00EB299F" w:rsidP="00560469">
            <w:pPr>
              <w:jc w:val="left"/>
              <w:rPr>
                <w:b/>
                <w:bCs/>
              </w:rPr>
            </w:pPr>
            <w:r w:rsidRPr="00FA6ED0">
              <w:rPr>
                <w:b/>
                <w:bCs/>
              </w:rPr>
              <w:t>MACH (Khóa ngoại)</w:t>
            </w:r>
          </w:p>
        </w:tc>
        <w:tc>
          <w:tcPr>
            <w:tcW w:w="4405" w:type="dxa"/>
          </w:tcPr>
          <w:p w14:paraId="5BA66FFB" w14:textId="4123082A" w:rsidR="00EB299F" w:rsidRDefault="00EB299F" w:rsidP="00560469">
            <w:pPr>
              <w:jc w:val="left"/>
            </w:pPr>
            <w:r w:rsidRPr="00B56F91">
              <w:t>Tham chiếu đến mã cửa hàng</w:t>
            </w:r>
          </w:p>
        </w:tc>
      </w:tr>
      <w:tr w:rsidR="00EB299F" w14:paraId="218873FD" w14:textId="77777777" w:rsidTr="00FA6ED0">
        <w:tc>
          <w:tcPr>
            <w:tcW w:w="2335" w:type="dxa"/>
            <w:vMerge/>
          </w:tcPr>
          <w:p w14:paraId="242831C3" w14:textId="77777777" w:rsidR="00EB299F" w:rsidRDefault="00EB299F" w:rsidP="00560469">
            <w:pPr>
              <w:jc w:val="left"/>
            </w:pPr>
          </w:p>
        </w:tc>
        <w:tc>
          <w:tcPr>
            <w:tcW w:w="2610" w:type="dxa"/>
          </w:tcPr>
          <w:p w14:paraId="3509D3B1" w14:textId="4A6D4710" w:rsidR="00EB299F" w:rsidRPr="00FA6ED0" w:rsidRDefault="00EB299F" w:rsidP="00560469">
            <w:pPr>
              <w:jc w:val="left"/>
              <w:rPr>
                <w:b/>
                <w:bCs/>
              </w:rPr>
            </w:pPr>
            <w:r w:rsidRPr="00FA6ED0">
              <w:rPr>
                <w:b/>
                <w:bCs/>
              </w:rPr>
              <w:t>MAHS (Khóa ngoại)</w:t>
            </w:r>
          </w:p>
        </w:tc>
        <w:tc>
          <w:tcPr>
            <w:tcW w:w="4405" w:type="dxa"/>
          </w:tcPr>
          <w:p w14:paraId="550AFC93" w14:textId="362E910A" w:rsidR="00EB299F" w:rsidRDefault="00EB299F" w:rsidP="00560469">
            <w:pPr>
              <w:jc w:val="left"/>
            </w:pPr>
            <w:r w:rsidRPr="00B56F91">
              <w:t>Tham chiếu đến mã sản phẩm</w:t>
            </w:r>
          </w:p>
        </w:tc>
      </w:tr>
      <w:tr w:rsidR="00EB299F" w14:paraId="3C19F60B" w14:textId="77777777" w:rsidTr="00FA6ED0">
        <w:tc>
          <w:tcPr>
            <w:tcW w:w="2335" w:type="dxa"/>
            <w:vMerge/>
          </w:tcPr>
          <w:p w14:paraId="217B8871" w14:textId="77777777" w:rsidR="00EB299F" w:rsidRDefault="00EB299F" w:rsidP="00560469">
            <w:pPr>
              <w:jc w:val="left"/>
            </w:pPr>
          </w:p>
        </w:tc>
        <w:tc>
          <w:tcPr>
            <w:tcW w:w="2610" w:type="dxa"/>
          </w:tcPr>
          <w:p w14:paraId="1B2E0D27" w14:textId="3341C9B3" w:rsidR="00EB299F" w:rsidRPr="004E22A5" w:rsidRDefault="00EB299F" w:rsidP="00560469">
            <w:pPr>
              <w:jc w:val="left"/>
            </w:pPr>
            <w:r w:rsidRPr="004E22A5">
              <w:t>SoLuong</w:t>
            </w:r>
          </w:p>
        </w:tc>
        <w:tc>
          <w:tcPr>
            <w:tcW w:w="4405" w:type="dxa"/>
          </w:tcPr>
          <w:p w14:paraId="50BB4A30" w14:textId="6AF1EEBC" w:rsidR="00EB299F" w:rsidRDefault="00EB299F" w:rsidP="00560469">
            <w:pPr>
              <w:jc w:val="left"/>
            </w:pPr>
            <w:r w:rsidRPr="00B56F91">
              <w:t>Số lượng của sản phẩm trong kho</w:t>
            </w:r>
          </w:p>
        </w:tc>
      </w:tr>
      <w:tr w:rsidR="00EB299F" w14:paraId="1BD904EA" w14:textId="77777777" w:rsidTr="00FA6ED0">
        <w:tc>
          <w:tcPr>
            <w:tcW w:w="2335" w:type="dxa"/>
            <w:vMerge/>
          </w:tcPr>
          <w:p w14:paraId="4B00DF55" w14:textId="77777777" w:rsidR="00EB299F" w:rsidRDefault="00EB299F" w:rsidP="00560469">
            <w:pPr>
              <w:jc w:val="left"/>
            </w:pPr>
          </w:p>
        </w:tc>
        <w:tc>
          <w:tcPr>
            <w:tcW w:w="2610" w:type="dxa"/>
          </w:tcPr>
          <w:p w14:paraId="7B84A9D3" w14:textId="09AA999C" w:rsidR="00EB299F" w:rsidRPr="004E22A5" w:rsidRDefault="00EB299F" w:rsidP="00560469">
            <w:pPr>
              <w:jc w:val="left"/>
            </w:pPr>
            <w:r w:rsidRPr="00B56F91">
              <w:t>NgayCapNhat</w:t>
            </w:r>
          </w:p>
        </w:tc>
        <w:tc>
          <w:tcPr>
            <w:tcW w:w="4405" w:type="dxa"/>
          </w:tcPr>
          <w:p w14:paraId="2B73FDB6" w14:textId="232C3D7D" w:rsidR="00EB299F" w:rsidRDefault="00EB299F" w:rsidP="00560469">
            <w:pPr>
              <w:jc w:val="left"/>
            </w:pPr>
            <w:r w:rsidRPr="00B56F91">
              <w:t>Ngày cập nhật thông tin kho lần cuối</w:t>
            </w:r>
          </w:p>
        </w:tc>
      </w:tr>
      <w:tr w:rsidR="00EB299F" w14:paraId="5A54A3A9" w14:textId="77777777" w:rsidTr="00FA6ED0">
        <w:tc>
          <w:tcPr>
            <w:tcW w:w="2335" w:type="dxa"/>
            <w:vMerge w:val="restart"/>
          </w:tcPr>
          <w:p w14:paraId="6F9E37A8" w14:textId="6358F5DF" w:rsidR="00EB299F" w:rsidRDefault="00EB299F" w:rsidP="00560469">
            <w:pPr>
              <w:jc w:val="left"/>
            </w:pPr>
            <w:r w:rsidRPr="007C4592">
              <w:t>KHOHS_NVBH (Quản lý Kho bởi Nhân viên)</w:t>
            </w:r>
          </w:p>
        </w:tc>
        <w:tc>
          <w:tcPr>
            <w:tcW w:w="2610" w:type="dxa"/>
          </w:tcPr>
          <w:p w14:paraId="23CA2025" w14:textId="7AE42D1A" w:rsidR="00EB299F" w:rsidRPr="00FA6ED0" w:rsidRDefault="00EB299F" w:rsidP="00560469">
            <w:pPr>
              <w:jc w:val="left"/>
              <w:rPr>
                <w:b/>
                <w:bCs/>
              </w:rPr>
            </w:pPr>
            <w:r w:rsidRPr="00FA6ED0">
              <w:rPr>
                <w:b/>
                <w:bCs/>
              </w:rPr>
              <w:t>MACH (Khóa ngoại)</w:t>
            </w:r>
          </w:p>
        </w:tc>
        <w:tc>
          <w:tcPr>
            <w:tcW w:w="4405" w:type="dxa"/>
          </w:tcPr>
          <w:p w14:paraId="1C3FE583" w14:textId="2BDD41A5" w:rsidR="00EB299F" w:rsidRDefault="00EB299F" w:rsidP="00560469">
            <w:pPr>
              <w:jc w:val="left"/>
            </w:pPr>
            <w:r w:rsidRPr="000411DB">
              <w:t>Tham chiếu đến mã cửa hàng</w:t>
            </w:r>
          </w:p>
        </w:tc>
      </w:tr>
      <w:tr w:rsidR="00EB299F" w14:paraId="7E12E854" w14:textId="77777777" w:rsidTr="00FA6ED0">
        <w:tc>
          <w:tcPr>
            <w:tcW w:w="2335" w:type="dxa"/>
            <w:vMerge/>
          </w:tcPr>
          <w:p w14:paraId="7C1778C3" w14:textId="77777777" w:rsidR="00EB299F" w:rsidRDefault="00EB299F" w:rsidP="00560469">
            <w:pPr>
              <w:jc w:val="left"/>
            </w:pPr>
          </w:p>
        </w:tc>
        <w:tc>
          <w:tcPr>
            <w:tcW w:w="2610" w:type="dxa"/>
          </w:tcPr>
          <w:p w14:paraId="2B80C009" w14:textId="62549120" w:rsidR="00EB299F" w:rsidRPr="00FA6ED0" w:rsidRDefault="00EB299F" w:rsidP="00560469">
            <w:pPr>
              <w:jc w:val="left"/>
              <w:rPr>
                <w:b/>
                <w:bCs/>
              </w:rPr>
            </w:pPr>
            <w:r w:rsidRPr="00FA6ED0">
              <w:rPr>
                <w:b/>
                <w:bCs/>
              </w:rPr>
              <w:t>MAHS (Khóa ngoại)</w:t>
            </w:r>
          </w:p>
        </w:tc>
        <w:tc>
          <w:tcPr>
            <w:tcW w:w="4405" w:type="dxa"/>
          </w:tcPr>
          <w:p w14:paraId="0553E207" w14:textId="7BF05CC3" w:rsidR="00EB299F" w:rsidRDefault="00EB299F" w:rsidP="00560469">
            <w:pPr>
              <w:jc w:val="left"/>
            </w:pPr>
            <w:r w:rsidRPr="000411DB">
              <w:t>Tham chiếu đến mã sản phẩm</w:t>
            </w:r>
          </w:p>
        </w:tc>
      </w:tr>
      <w:tr w:rsidR="00EB299F" w14:paraId="3ED76926" w14:textId="77777777" w:rsidTr="00FA6ED0">
        <w:tc>
          <w:tcPr>
            <w:tcW w:w="2335" w:type="dxa"/>
            <w:vMerge/>
          </w:tcPr>
          <w:p w14:paraId="3667CACA" w14:textId="77777777" w:rsidR="00EB299F" w:rsidRDefault="00EB299F" w:rsidP="00560469">
            <w:pPr>
              <w:jc w:val="left"/>
            </w:pPr>
          </w:p>
        </w:tc>
        <w:tc>
          <w:tcPr>
            <w:tcW w:w="2610" w:type="dxa"/>
          </w:tcPr>
          <w:p w14:paraId="46DB6CFE" w14:textId="19023AFF" w:rsidR="00EB299F" w:rsidRPr="004E22A5" w:rsidRDefault="00EB299F" w:rsidP="00560469">
            <w:pPr>
              <w:jc w:val="left"/>
            </w:pPr>
            <w:r w:rsidRPr="000411DB">
              <w:t>TinhTrang</w:t>
            </w:r>
          </w:p>
        </w:tc>
        <w:tc>
          <w:tcPr>
            <w:tcW w:w="4405" w:type="dxa"/>
          </w:tcPr>
          <w:p w14:paraId="6AF11C4B" w14:textId="2E5E5CEC" w:rsidR="00EB299F" w:rsidRDefault="00FA6ED0" w:rsidP="00560469">
            <w:pPr>
              <w:jc w:val="left"/>
            </w:pPr>
            <w:r>
              <w:t>T</w:t>
            </w:r>
            <w:r w:rsidR="00EB299F" w:rsidRPr="000411DB">
              <w:t>rạng thái của sản phẩm trong kho do nhân viên quản lý</w:t>
            </w:r>
          </w:p>
        </w:tc>
      </w:tr>
      <w:tr w:rsidR="00EB299F" w14:paraId="32479D50" w14:textId="77777777" w:rsidTr="00FA6ED0">
        <w:tc>
          <w:tcPr>
            <w:tcW w:w="2335" w:type="dxa"/>
            <w:vMerge w:val="restart"/>
          </w:tcPr>
          <w:p w14:paraId="68E9B30A" w14:textId="26D5C2AB" w:rsidR="00EB299F" w:rsidRDefault="00EB299F" w:rsidP="00560469">
            <w:pPr>
              <w:jc w:val="left"/>
            </w:pPr>
            <w:r w:rsidRPr="00034641">
              <w:t>KHACHHANG (Khách hàng)</w:t>
            </w:r>
          </w:p>
        </w:tc>
        <w:tc>
          <w:tcPr>
            <w:tcW w:w="2610" w:type="dxa"/>
          </w:tcPr>
          <w:p w14:paraId="68867779" w14:textId="77EFB208" w:rsidR="00EB299F" w:rsidRPr="00FA6ED0" w:rsidRDefault="00EB299F" w:rsidP="00560469">
            <w:pPr>
              <w:jc w:val="left"/>
              <w:rPr>
                <w:b/>
                <w:bCs/>
              </w:rPr>
            </w:pPr>
            <w:r w:rsidRPr="00FA6ED0">
              <w:rPr>
                <w:b/>
                <w:bCs/>
              </w:rPr>
              <w:t>MAKH (Khóa chính)</w:t>
            </w:r>
          </w:p>
        </w:tc>
        <w:tc>
          <w:tcPr>
            <w:tcW w:w="4405" w:type="dxa"/>
          </w:tcPr>
          <w:p w14:paraId="09A24BEE" w14:textId="1E8BBD19" w:rsidR="00EB299F" w:rsidRDefault="00EB299F" w:rsidP="00560469">
            <w:pPr>
              <w:jc w:val="left"/>
            </w:pPr>
            <w:r w:rsidRPr="00EB3EB8">
              <w:t>Mã khách hàng hoặc mã định danh</w:t>
            </w:r>
          </w:p>
        </w:tc>
      </w:tr>
      <w:tr w:rsidR="00EB299F" w14:paraId="34143EFC" w14:textId="77777777" w:rsidTr="00FA6ED0">
        <w:tc>
          <w:tcPr>
            <w:tcW w:w="2335" w:type="dxa"/>
            <w:vMerge/>
          </w:tcPr>
          <w:p w14:paraId="006AD438" w14:textId="77777777" w:rsidR="00EB299F" w:rsidRDefault="00EB299F" w:rsidP="00560469">
            <w:pPr>
              <w:jc w:val="left"/>
            </w:pPr>
          </w:p>
        </w:tc>
        <w:tc>
          <w:tcPr>
            <w:tcW w:w="2610" w:type="dxa"/>
          </w:tcPr>
          <w:p w14:paraId="1D5C06C4" w14:textId="6A6AC8F9" w:rsidR="00EB299F" w:rsidRPr="004E22A5" w:rsidRDefault="00EB299F" w:rsidP="00560469">
            <w:pPr>
              <w:jc w:val="left"/>
            </w:pPr>
            <w:r w:rsidRPr="00562210">
              <w:t>TenKH</w:t>
            </w:r>
          </w:p>
        </w:tc>
        <w:tc>
          <w:tcPr>
            <w:tcW w:w="4405" w:type="dxa"/>
          </w:tcPr>
          <w:p w14:paraId="6E7C5D4D" w14:textId="57C7E79C" w:rsidR="00EB299F" w:rsidRDefault="00EB299F" w:rsidP="001C5D96">
            <w:pPr>
              <w:tabs>
                <w:tab w:val="left" w:pos="948"/>
              </w:tabs>
              <w:jc w:val="left"/>
            </w:pPr>
            <w:r w:rsidRPr="001C5D96">
              <w:t>Tên</w:t>
            </w:r>
          </w:p>
        </w:tc>
      </w:tr>
      <w:tr w:rsidR="00EB299F" w14:paraId="4DD6BF98" w14:textId="77777777" w:rsidTr="00FA6ED0">
        <w:tc>
          <w:tcPr>
            <w:tcW w:w="2335" w:type="dxa"/>
            <w:vMerge/>
          </w:tcPr>
          <w:p w14:paraId="07C109EA" w14:textId="77777777" w:rsidR="00EB299F" w:rsidRDefault="00EB299F" w:rsidP="00560469">
            <w:pPr>
              <w:jc w:val="left"/>
            </w:pPr>
          </w:p>
        </w:tc>
        <w:tc>
          <w:tcPr>
            <w:tcW w:w="2610" w:type="dxa"/>
          </w:tcPr>
          <w:p w14:paraId="13A60A9C" w14:textId="58E6C1CF" w:rsidR="00EB299F" w:rsidRPr="004E22A5" w:rsidRDefault="00EB299F" w:rsidP="00560469">
            <w:pPr>
              <w:jc w:val="left"/>
            </w:pPr>
            <w:r w:rsidRPr="00562210">
              <w:t>NgaySinh</w:t>
            </w:r>
          </w:p>
        </w:tc>
        <w:tc>
          <w:tcPr>
            <w:tcW w:w="4405" w:type="dxa"/>
          </w:tcPr>
          <w:p w14:paraId="63F1C9C7" w14:textId="357E4092" w:rsidR="00EB299F" w:rsidRDefault="00EB299F" w:rsidP="00560469">
            <w:pPr>
              <w:jc w:val="left"/>
            </w:pPr>
            <w:r w:rsidRPr="001C5D96">
              <w:t>Ngày sinh</w:t>
            </w:r>
          </w:p>
        </w:tc>
      </w:tr>
      <w:tr w:rsidR="00EB299F" w14:paraId="7261F7AB" w14:textId="77777777" w:rsidTr="00FA6ED0">
        <w:tc>
          <w:tcPr>
            <w:tcW w:w="2335" w:type="dxa"/>
            <w:vMerge/>
          </w:tcPr>
          <w:p w14:paraId="4280FE10" w14:textId="77777777" w:rsidR="00EB299F" w:rsidRDefault="00EB299F" w:rsidP="00560469">
            <w:pPr>
              <w:jc w:val="left"/>
            </w:pPr>
          </w:p>
        </w:tc>
        <w:tc>
          <w:tcPr>
            <w:tcW w:w="2610" w:type="dxa"/>
          </w:tcPr>
          <w:p w14:paraId="699F8F77" w14:textId="5034EB99" w:rsidR="00EB299F" w:rsidRPr="004E22A5" w:rsidRDefault="00EB299F" w:rsidP="00560469">
            <w:pPr>
              <w:jc w:val="left"/>
            </w:pPr>
            <w:r w:rsidRPr="00866C45">
              <w:t>GioiTinh</w:t>
            </w:r>
          </w:p>
        </w:tc>
        <w:tc>
          <w:tcPr>
            <w:tcW w:w="4405" w:type="dxa"/>
          </w:tcPr>
          <w:p w14:paraId="294FB866" w14:textId="0FFCC720" w:rsidR="00EB299F" w:rsidRDefault="00EB299F" w:rsidP="00560469">
            <w:pPr>
              <w:jc w:val="left"/>
            </w:pPr>
            <w:r w:rsidRPr="001C5D96">
              <w:t>Giới tính</w:t>
            </w:r>
          </w:p>
        </w:tc>
      </w:tr>
      <w:tr w:rsidR="00EB299F" w14:paraId="06A683AF" w14:textId="77777777" w:rsidTr="00FA6ED0">
        <w:tc>
          <w:tcPr>
            <w:tcW w:w="2335" w:type="dxa"/>
            <w:vMerge/>
          </w:tcPr>
          <w:p w14:paraId="33675A6D" w14:textId="77777777" w:rsidR="00EB299F" w:rsidRDefault="00EB299F" w:rsidP="00560469">
            <w:pPr>
              <w:jc w:val="left"/>
            </w:pPr>
          </w:p>
        </w:tc>
        <w:tc>
          <w:tcPr>
            <w:tcW w:w="2610" w:type="dxa"/>
          </w:tcPr>
          <w:p w14:paraId="1F04D274" w14:textId="3FD98AFA" w:rsidR="00EB299F" w:rsidRPr="004E22A5" w:rsidRDefault="00EB299F" w:rsidP="00560469">
            <w:pPr>
              <w:jc w:val="left"/>
            </w:pPr>
            <w:r w:rsidRPr="00866C45">
              <w:t>DiaChi</w:t>
            </w:r>
          </w:p>
        </w:tc>
        <w:tc>
          <w:tcPr>
            <w:tcW w:w="4405" w:type="dxa"/>
          </w:tcPr>
          <w:p w14:paraId="170A713A" w14:textId="305E0576" w:rsidR="00EB299F" w:rsidRDefault="00EB299F" w:rsidP="00560469">
            <w:pPr>
              <w:jc w:val="left"/>
            </w:pPr>
            <w:r w:rsidRPr="001C5D96">
              <w:rPr>
                <w:rFonts w:hint="eastAsia"/>
              </w:rPr>
              <w:t>Đ</w:t>
            </w:r>
            <w:r w:rsidRPr="001C5D96">
              <w:t>ịa chỉ</w:t>
            </w:r>
          </w:p>
        </w:tc>
      </w:tr>
      <w:tr w:rsidR="00EB299F" w14:paraId="6171ED4A" w14:textId="77777777" w:rsidTr="00FA6ED0">
        <w:tc>
          <w:tcPr>
            <w:tcW w:w="2335" w:type="dxa"/>
            <w:vMerge/>
          </w:tcPr>
          <w:p w14:paraId="3D167A3C" w14:textId="77777777" w:rsidR="00EB299F" w:rsidRDefault="00EB299F" w:rsidP="00560469">
            <w:pPr>
              <w:jc w:val="left"/>
            </w:pPr>
          </w:p>
        </w:tc>
        <w:tc>
          <w:tcPr>
            <w:tcW w:w="2610" w:type="dxa"/>
          </w:tcPr>
          <w:p w14:paraId="225C2957" w14:textId="0E854017" w:rsidR="00EB299F" w:rsidRPr="004E22A5" w:rsidRDefault="00EB299F" w:rsidP="00560469">
            <w:pPr>
              <w:jc w:val="left"/>
            </w:pPr>
            <w:r w:rsidRPr="00866C45">
              <w:t>Phone</w:t>
            </w:r>
          </w:p>
        </w:tc>
        <w:tc>
          <w:tcPr>
            <w:tcW w:w="4405" w:type="dxa"/>
          </w:tcPr>
          <w:p w14:paraId="44AAA467" w14:textId="1A03DCAC" w:rsidR="00EB299F" w:rsidRDefault="00EB299F" w:rsidP="00560469">
            <w:pPr>
              <w:jc w:val="left"/>
            </w:pPr>
            <w:r w:rsidRPr="001C5D96">
              <w:t>Số điện thoại</w:t>
            </w:r>
          </w:p>
        </w:tc>
      </w:tr>
      <w:tr w:rsidR="00EB299F" w14:paraId="020388B3" w14:textId="77777777" w:rsidTr="00FA6ED0">
        <w:tc>
          <w:tcPr>
            <w:tcW w:w="2335" w:type="dxa"/>
            <w:vMerge/>
          </w:tcPr>
          <w:p w14:paraId="6AA922F8" w14:textId="77777777" w:rsidR="00EB299F" w:rsidRDefault="00EB299F" w:rsidP="00560469">
            <w:pPr>
              <w:jc w:val="left"/>
            </w:pPr>
          </w:p>
        </w:tc>
        <w:tc>
          <w:tcPr>
            <w:tcW w:w="2610" w:type="dxa"/>
          </w:tcPr>
          <w:p w14:paraId="75AF844B" w14:textId="33EB62A7" w:rsidR="00EB299F" w:rsidRPr="004E22A5" w:rsidRDefault="00EB299F" w:rsidP="00560469">
            <w:pPr>
              <w:jc w:val="left"/>
            </w:pPr>
            <w:r w:rsidRPr="00866C45">
              <w:t>NgayDK</w:t>
            </w:r>
          </w:p>
        </w:tc>
        <w:tc>
          <w:tcPr>
            <w:tcW w:w="4405" w:type="dxa"/>
          </w:tcPr>
          <w:p w14:paraId="69732947" w14:textId="1B418143" w:rsidR="00EB299F" w:rsidRDefault="00EB299F" w:rsidP="00560469">
            <w:pPr>
              <w:jc w:val="left"/>
            </w:pPr>
            <w:r w:rsidRPr="00AD7B44">
              <w:t>Ngày đăng ký</w:t>
            </w:r>
          </w:p>
        </w:tc>
      </w:tr>
      <w:tr w:rsidR="00EB299F" w14:paraId="21A4DAC8" w14:textId="77777777" w:rsidTr="00FA6ED0">
        <w:tc>
          <w:tcPr>
            <w:tcW w:w="2335" w:type="dxa"/>
            <w:vMerge w:val="restart"/>
          </w:tcPr>
          <w:p w14:paraId="0282B4BA" w14:textId="77777777" w:rsidR="00DB494C" w:rsidRDefault="00EB299F" w:rsidP="00560469">
            <w:pPr>
              <w:jc w:val="left"/>
            </w:pPr>
            <w:r w:rsidRPr="00520262">
              <w:t>HOADON</w:t>
            </w:r>
          </w:p>
          <w:p w14:paraId="5C9FF0D3" w14:textId="65943A05" w:rsidR="00EB299F" w:rsidRDefault="00EB299F" w:rsidP="00560469">
            <w:pPr>
              <w:jc w:val="left"/>
            </w:pPr>
            <w:r>
              <w:t>(Hoá đơn)</w:t>
            </w:r>
          </w:p>
        </w:tc>
        <w:tc>
          <w:tcPr>
            <w:tcW w:w="2610" w:type="dxa"/>
          </w:tcPr>
          <w:p w14:paraId="7EE6B886" w14:textId="443C8194" w:rsidR="00EB299F" w:rsidRPr="00FA6ED0" w:rsidRDefault="00EB299F" w:rsidP="00560469">
            <w:pPr>
              <w:jc w:val="left"/>
              <w:rPr>
                <w:b/>
                <w:bCs/>
              </w:rPr>
            </w:pPr>
            <w:r w:rsidRPr="00FA6ED0">
              <w:rPr>
                <w:b/>
                <w:bCs/>
              </w:rPr>
              <w:t>MaHD (Khóa chính)</w:t>
            </w:r>
          </w:p>
        </w:tc>
        <w:tc>
          <w:tcPr>
            <w:tcW w:w="4405" w:type="dxa"/>
          </w:tcPr>
          <w:p w14:paraId="7441F6C5" w14:textId="37732F22" w:rsidR="00EB299F" w:rsidRDefault="00EB299F" w:rsidP="00560469">
            <w:pPr>
              <w:jc w:val="left"/>
            </w:pPr>
            <w:r w:rsidRPr="00CB6FF3">
              <w:t>Mã hóa đơn hoặc mã định danh</w:t>
            </w:r>
          </w:p>
        </w:tc>
      </w:tr>
      <w:tr w:rsidR="00EB299F" w:rsidRPr="00FA6ED0" w14:paraId="2A9DE174" w14:textId="77777777" w:rsidTr="00FA6ED0">
        <w:tc>
          <w:tcPr>
            <w:tcW w:w="2335" w:type="dxa"/>
            <w:vMerge/>
          </w:tcPr>
          <w:p w14:paraId="4C69DDD5" w14:textId="77777777" w:rsidR="00EB299F" w:rsidRDefault="00EB299F" w:rsidP="00560469">
            <w:pPr>
              <w:jc w:val="left"/>
            </w:pPr>
          </w:p>
        </w:tc>
        <w:tc>
          <w:tcPr>
            <w:tcW w:w="2610" w:type="dxa"/>
          </w:tcPr>
          <w:p w14:paraId="1470108B" w14:textId="53D598B9" w:rsidR="00EB299F" w:rsidRPr="004E22A5" w:rsidRDefault="00EB299F" w:rsidP="00560469">
            <w:pPr>
              <w:jc w:val="left"/>
            </w:pPr>
            <w:r w:rsidRPr="00B23BB7">
              <w:t>MANV (Khóa ngoại)</w:t>
            </w:r>
          </w:p>
        </w:tc>
        <w:tc>
          <w:tcPr>
            <w:tcW w:w="4405" w:type="dxa"/>
          </w:tcPr>
          <w:p w14:paraId="2A376802" w14:textId="44ADFF70" w:rsidR="00EB299F" w:rsidRPr="00FA6ED0" w:rsidRDefault="00FA6ED0" w:rsidP="00560469">
            <w:pPr>
              <w:jc w:val="left"/>
            </w:pPr>
            <w:r w:rsidRPr="00FA6ED0">
              <w:t>Tham chiếu đến mã nhân viên</w:t>
            </w:r>
          </w:p>
        </w:tc>
      </w:tr>
      <w:tr w:rsidR="00EB299F" w:rsidRPr="00FA6ED0" w14:paraId="20ED3081" w14:textId="77777777" w:rsidTr="00FA6ED0">
        <w:tc>
          <w:tcPr>
            <w:tcW w:w="2335" w:type="dxa"/>
            <w:vMerge/>
          </w:tcPr>
          <w:p w14:paraId="05DEF8FC" w14:textId="77777777" w:rsidR="00EB299F" w:rsidRPr="00FA6ED0" w:rsidRDefault="00EB299F" w:rsidP="00560469">
            <w:pPr>
              <w:jc w:val="left"/>
            </w:pPr>
          </w:p>
        </w:tc>
        <w:tc>
          <w:tcPr>
            <w:tcW w:w="2610" w:type="dxa"/>
          </w:tcPr>
          <w:p w14:paraId="560286DB" w14:textId="472804F9" w:rsidR="00EB299F" w:rsidRPr="004E22A5" w:rsidRDefault="00EB299F" w:rsidP="00560469">
            <w:pPr>
              <w:jc w:val="left"/>
            </w:pPr>
            <w:r w:rsidRPr="00B23BB7">
              <w:t>MAKH (Khóa ngoại)</w:t>
            </w:r>
          </w:p>
        </w:tc>
        <w:tc>
          <w:tcPr>
            <w:tcW w:w="4405" w:type="dxa"/>
          </w:tcPr>
          <w:p w14:paraId="39FC58F3" w14:textId="41EA90F3" w:rsidR="00EB299F" w:rsidRPr="00FA6ED0" w:rsidRDefault="00FA6ED0" w:rsidP="00560469">
            <w:pPr>
              <w:jc w:val="left"/>
            </w:pPr>
            <w:r w:rsidRPr="00FA6ED0">
              <w:t>Tham chiếu đến mã khách h</w:t>
            </w:r>
            <w:r>
              <w:t>àng</w:t>
            </w:r>
          </w:p>
        </w:tc>
      </w:tr>
      <w:tr w:rsidR="00EB299F" w14:paraId="54900EFF" w14:textId="77777777" w:rsidTr="00FA6ED0">
        <w:tc>
          <w:tcPr>
            <w:tcW w:w="2335" w:type="dxa"/>
            <w:vMerge/>
          </w:tcPr>
          <w:p w14:paraId="466A909E" w14:textId="77777777" w:rsidR="00EB299F" w:rsidRPr="00FA6ED0" w:rsidRDefault="00EB299F" w:rsidP="00560469">
            <w:pPr>
              <w:jc w:val="left"/>
            </w:pPr>
          </w:p>
        </w:tc>
        <w:tc>
          <w:tcPr>
            <w:tcW w:w="2610" w:type="dxa"/>
          </w:tcPr>
          <w:p w14:paraId="013AC961" w14:textId="44E98290" w:rsidR="00EB299F" w:rsidRPr="004E22A5" w:rsidRDefault="00EB299F" w:rsidP="00560469">
            <w:pPr>
              <w:jc w:val="left"/>
            </w:pPr>
            <w:r w:rsidRPr="00B23BB7">
              <w:t>NgayLap</w:t>
            </w:r>
          </w:p>
        </w:tc>
        <w:tc>
          <w:tcPr>
            <w:tcW w:w="4405" w:type="dxa"/>
          </w:tcPr>
          <w:p w14:paraId="474C48C2" w14:textId="4D42ACA6" w:rsidR="00EB299F" w:rsidRDefault="00EB299F" w:rsidP="00560469">
            <w:pPr>
              <w:jc w:val="left"/>
            </w:pPr>
            <w:r w:rsidRPr="00B23BB7">
              <w:t>Ngày tạo hóa đơn</w:t>
            </w:r>
          </w:p>
        </w:tc>
      </w:tr>
      <w:tr w:rsidR="00EB299F" w14:paraId="0EC1AFA8" w14:textId="77777777" w:rsidTr="00FA6ED0">
        <w:tc>
          <w:tcPr>
            <w:tcW w:w="2335" w:type="dxa"/>
            <w:vMerge/>
          </w:tcPr>
          <w:p w14:paraId="359C2DBF" w14:textId="77777777" w:rsidR="00EB299F" w:rsidRDefault="00EB299F" w:rsidP="00560469">
            <w:pPr>
              <w:jc w:val="left"/>
            </w:pPr>
          </w:p>
        </w:tc>
        <w:tc>
          <w:tcPr>
            <w:tcW w:w="2610" w:type="dxa"/>
          </w:tcPr>
          <w:p w14:paraId="4393BB73" w14:textId="091EE21B" w:rsidR="00EB299F" w:rsidRPr="004E22A5" w:rsidRDefault="00EB299F" w:rsidP="00560469">
            <w:pPr>
              <w:jc w:val="left"/>
            </w:pPr>
            <w:r w:rsidRPr="00B24D37">
              <w:t>TongTien</w:t>
            </w:r>
          </w:p>
        </w:tc>
        <w:tc>
          <w:tcPr>
            <w:tcW w:w="4405" w:type="dxa"/>
          </w:tcPr>
          <w:p w14:paraId="158AF40F" w14:textId="00D4EA72" w:rsidR="00EB299F" w:rsidRDefault="00EB299F" w:rsidP="00560469">
            <w:pPr>
              <w:jc w:val="left"/>
            </w:pPr>
            <w:r w:rsidRPr="00B24D37">
              <w:t>Tổng số tiền trên hóa đơn</w:t>
            </w:r>
          </w:p>
        </w:tc>
      </w:tr>
      <w:tr w:rsidR="00EB299F" w14:paraId="278F80F5" w14:textId="77777777" w:rsidTr="00FA6ED0">
        <w:tc>
          <w:tcPr>
            <w:tcW w:w="2335" w:type="dxa"/>
            <w:vMerge/>
          </w:tcPr>
          <w:p w14:paraId="377C6918" w14:textId="77777777" w:rsidR="00EB299F" w:rsidRDefault="00EB299F" w:rsidP="00560469">
            <w:pPr>
              <w:jc w:val="left"/>
            </w:pPr>
          </w:p>
        </w:tc>
        <w:tc>
          <w:tcPr>
            <w:tcW w:w="2610" w:type="dxa"/>
          </w:tcPr>
          <w:p w14:paraId="3AD885E0" w14:textId="1A854BF6" w:rsidR="00EB299F" w:rsidRPr="004E22A5" w:rsidRDefault="00EB299F" w:rsidP="00B24D37">
            <w:pPr>
              <w:jc w:val="left"/>
            </w:pPr>
            <w:r w:rsidRPr="00B24D37">
              <w:t>MACH (Khóa ngoại)</w:t>
            </w:r>
          </w:p>
        </w:tc>
        <w:tc>
          <w:tcPr>
            <w:tcW w:w="4405" w:type="dxa"/>
          </w:tcPr>
          <w:p w14:paraId="1F94B925" w14:textId="0C98C363" w:rsidR="00EB299F" w:rsidRDefault="00EB299F" w:rsidP="00560469">
            <w:pPr>
              <w:jc w:val="left"/>
            </w:pPr>
            <w:r w:rsidRPr="00B24D37">
              <w:t>Mã cửa hàng</w:t>
            </w:r>
          </w:p>
        </w:tc>
      </w:tr>
      <w:tr w:rsidR="00EB299F" w14:paraId="2047E0C3" w14:textId="77777777" w:rsidTr="00FA6ED0">
        <w:tc>
          <w:tcPr>
            <w:tcW w:w="2335" w:type="dxa"/>
            <w:vMerge w:val="restart"/>
          </w:tcPr>
          <w:p w14:paraId="40C8688E" w14:textId="77777777" w:rsidR="00DB494C" w:rsidRDefault="00EB299F" w:rsidP="00B24D37">
            <w:r>
              <w:t>C</w:t>
            </w:r>
            <w:r w:rsidRPr="00B24D37">
              <w:t xml:space="preserve">THD </w:t>
            </w:r>
          </w:p>
          <w:p w14:paraId="4752F98A" w14:textId="6B5BEE0D" w:rsidR="00EB299F" w:rsidRDefault="00EB299F" w:rsidP="00B24D37">
            <w:r w:rsidRPr="00B24D37">
              <w:t>(Chi tiết Hóa đơn)</w:t>
            </w:r>
          </w:p>
        </w:tc>
        <w:tc>
          <w:tcPr>
            <w:tcW w:w="2610" w:type="dxa"/>
          </w:tcPr>
          <w:p w14:paraId="553C085C" w14:textId="725DCDAB" w:rsidR="00EB299F" w:rsidRPr="00FA6ED0" w:rsidRDefault="00EB299F" w:rsidP="00560469">
            <w:pPr>
              <w:jc w:val="left"/>
              <w:rPr>
                <w:b/>
                <w:bCs/>
              </w:rPr>
            </w:pPr>
            <w:r w:rsidRPr="00FA6ED0">
              <w:rPr>
                <w:b/>
                <w:bCs/>
              </w:rPr>
              <w:t>MaHD (Khóa ngoại)</w:t>
            </w:r>
          </w:p>
        </w:tc>
        <w:tc>
          <w:tcPr>
            <w:tcW w:w="4405" w:type="dxa"/>
          </w:tcPr>
          <w:p w14:paraId="7B199A78" w14:textId="613E9579" w:rsidR="00EB299F" w:rsidRDefault="00EB299F" w:rsidP="00560469">
            <w:pPr>
              <w:jc w:val="left"/>
            </w:pPr>
            <w:r w:rsidRPr="00D45C03">
              <w:t>Tham chiếu đến mã hóa đơn</w:t>
            </w:r>
          </w:p>
        </w:tc>
      </w:tr>
      <w:tr w:rsidR="00EB299F" w14:paraId="2D347FB5" w14:textId="77777777" w:rsidTr="00FA6ED0">
        <w:tc>
          <w:tcPr>
            <w:tcW w:w="2335" w:type="dxa"/>
            <w:vMerge/>
          </w:tcPr>
          <w:p w14:paraId="0086535D" w14:textId="77777777" w:rsidR="00EB299F" w:rsidRDefault="00EB299F" w:rsidP="00560469">
            <w:pPr>
              <w:jc w:val="left"/>
            </w:pPr>
          </w:p>
        </w:tc>
        <w:tc>
          <w:tcPr>
            <w:tcW w:w="2610" w:type="dxa"/>
          </w:tcPr>
          <w:p w14:paraId="3C38C4F1" w14:textId="51FA19E3" w:rsidR="00EB299F" w:rsidRPr="00FA6ED0" w:rsidRDefault="00EB299F" w:rsidP="00560469">
            <w:pPr>
              <w:jc w:val="left"/>
              <w:rPr>
                <w:b/>
                <w:bCs/>
              </w:rPr>
            </w:pPr>
            <w:r w:rsidRPr="00FA6ED0">
              <w:rPr>
                <w:b/>
                <w:bCs/>
              </w:rPr>
              <w:t>MAHS (Khóa ngoại)</w:t>
            </w:r>
          </w:p>
        </w:tc>
        <w:tc>
          <w:tcPr>
            <w:tcW w:w="4405" w:type="dxa"/>
          </w:tcPr>
          <w:p w14:paraId="68E82731" w14:textId="3F9FE5EE" w:rsidR="00EB299F" w:rsidRDefault="00EB299F" w:rsidP="00560469">
            <w:pPr>
              <w:jc w:val="left"/>
            </w:pPr>
            <w:r w:rsidRPr="00EF3819">
              <w:t>Tham chiếu đến mã sản phẩm trong chi tiết hóa đơn</w:t>
            </w:r>
          </w:p>
        </w:tc>
      </w:tr>
      <w:tr w:rsidR="00EB299F" w14:paraId="2E5BA918" w14:textId="44539BC2" w:rsidTr="00FA6ED0">
        <w:tc>
          <w:tcPr>
            <w:tcW w:w="2335" w:type="dxa"/>
            <w:vMerge/>
          </w:tcPr>
          <w:p w14:paraId="43E1BA13" w14:textId="77777777" w:rsidR="00EB299F" w:rsidRDefault="00EB299F" w:rsidP="003E1972">
            <w:pPr>
              <w:jc w:val="left"/>
            </w:pPr>
          </w:p>
        </w:tc>
        <w:tc>
          <w:tcPr>
            <w:tcW w:w="2610" w:type="dxa"/>
          </w:tcPr>
          <w:p w14:paraId="45AC547A" w14:textId="152D4F7B" w:rsidR="00EB299F" w:rsidRPr="00B24D37" w:rsidRDefault="00EB299F" w:rsidP="003E1972">
            <w:pPr>
              <w:jc w:val="left"/>
            </w:pPr>
            <w:r w:rsidRPr="004B350A">
              <w:t>SoLuong</w:t>
            </w:r>
          </w:p>
        </w:tc>
        <w:tc>
          <w:tcPr>
            <w:tcW w:w="4405" w:type="dxa"/>
          </w:tcPr>
          <w:p w14:paraId="7F31A389" w14:textId="4FF6452E" w:rsidR="00EB299F" w:rsidRDefault="00EB299F" w:rsidP="003E1972">
            <w:pPr>
              <w:jc w:val="left"/>
            </w:pPr>
            <w:r w:rsidRPr="00EF3819">
              <w:t>Số lượng của sản phẩm trong chi tiết hóa đơn</w:t>
            </w:r>
          </w:p>
        </w:tc>
      </w:tr>
      <w:tr w:rsidR="00EB299F" w14:paraId="0A880F71" w14:textId="38D0C8AE" w:rsidTr="00FA6ED0">
        <w:tc>
          <w:tcPr>
            <w:tcW w:w="2335" w:type="dxa"/>
            <w:vMerge/>
          </w:tcPr>
          <w:p w14:paraId="0D72CDF8" w14:textId="77777777" w:rsidR="00EB299F" w:rsidRDefault="00EB299F" w:rsidP="003E1972">
            <w:pPr>
              <w:jc w:val="left"/>
            </w:pPr>
          </w:p>
        </w:tc>
        <w:tc>
          <w:tcPr>
            <w:tcW w:w="2610" w:type="dxa"/>
          </w:tcPr>
          <w:p w14:paraId="08546B2E" w14:textId="3FB46E7F" w:rsidR="00EB299F" w:rsidRPr="00B24D37" w:rsidRDefault="00EB299F" w:rsidP="003E1972">
            <w:pPr>
              <w:jc w:val="left"/>
            </w:pPr>
            <w:r w:rsidRPr="004B350A">
              <w:t>MACH</w:t>
            </w:r>
          </w:p>
        </w:tc>
        <w:tc>
          <w:tcPr>
            <w:tcW w:w="4405" w:type="dxa"/>
          </w:tcPr>
          <w:p w14:paraId="29A06D26" w14:textId="5F7800B5" w:rsidR="00EB299F" w:rsidRDefault="00EB299F" w:rsidP="003E1972">
            <w:pPr>
              <w:jc w:val="left"/>
            </w:pPr>
            <w:r w:rsidRPr="00EF3819">
              <w:t>Mã cửa hàng</w:t>
            </w:r>
          </w:p>
        </w:tc>
      </w:tr>
    </w:tbl>
    <w:bookmarkEnd w:id="26"/>
    <w:p w14:paraId="3DDFAD5B" w14:textId="0C534566" w:rsidR="00560469" w:rsidRPr="00560469" w:rsidRDefault="00560469" w:rsidP="00560469">
      <w:pPr>
        <w:jc w:val="left"/>
      </w:pPr>
      <w:r>
        <w:br/>
      </w:r>
    </w:p>
    <w:p w14:paraId="7E1AF4E3" w14:textId="5564E002" w:rsidR="00E95BB2" w:rsidRDefault="00E95BB2" w:rsidP="00024375">
      <w:pPr>
        <w:pStyle w:val="Heading2"/>
        <w:numPr>
          <w:ilvl w:val="1"/>
          <w:numId w:val="31"/>
        </w:numPr>
      </w:pPr>
      <w:bookmarkStart w:id="27" w:name="_Toc889077231"/>
      <w:bookmarkStart w:id="28" w:name="_Toc155222006"/>
      <w:r>
        <w:t>Dữ liệu các bảng</w:t>
      </w:r>
      <w:bookmarkEnd w:id="27"/>
      <w:bookmarkEnd w:id="28"/>
    </w:p>
    <w:p w14:paraId="24AA2E2F" w14:textId="259006C6" w:rsidR="0081647B" w:rsidRDefault="001224B9" w:rsidP="00024375">
      <w:pPr>
        <w:pStyle w:val="Heading3"/>
        <w:numPr>
          <w:ilvl w:val="2"/>
          <w:numId w:val="31"/>
        </w:numPr>
      </w:pPr>
      <w:bookmarkStart w:id="29" w:name="_Toc1911114584"/>
      <w:bookmarkStart w:id="30" w:name="_Toc155222007"/>
      <w:r>
        <w:t xml:space="preserve">Bảng </w:t>
      </w:r>
      <w:r w:rsidR="00A451D9">
        <w:t>CUAHANG</w:t>
      </w:r>
      <w:bookmarkEnd w:id="29"/>
      <w:bookmarkEnd w:id="30"/>
    </w:p>
    <w:p w14:paraId="1DC15406" w14:textId="77777777" w:rsidR="00B277D9" w:rsidRDefault="00B277D9" w:rsidP="00E50B7E">
      <w:pPr>
        <w:pBdr>
          <w:top w:val="single" w:sz="4" w:space="1" w:color="auto"/>
          <w:left w:val="single" w:sz="4" w:space="4" w:color="auto"/>
          <w:bottom w:val="single" w:sz="4" w:space="1" w:color="auto"/>
          <w:right w:val="single" w:sz="4" w:space="4" w:color="auto"/>
        </w:pBdr>
      </w:pPr>
      <w:r>
        <w:t>createCuaHang("CH01", "Hai San Good 1", "Quan 7,  HCM", "076584848");</w:t>
      </w:r>
    </w:p>
    <w:p w14:paraId="641FDC63" w14:textId="1CC13BA1" w:rsidR="00A451D9" w:rsidRDefault="00B277D9" w:rsidP="00E50B7E">
      <w:pPr>
        <w:pBdr>
          <w:top w:val="single" w:sz="4" w:space="1" w:color="auto"/>
          <w:left w:val="single" w:sz="4" w:space="4" w:color="auto"/>
          <w:bottom w:val="single" w:sz="4" w:space="1" w:color="auto"/>
          <w:right w:val="single" w:sz="4" w:space="4" w:color="auto"/>
        </w:pBdr>
      </w:pPr>
      <w:r>
        <w:lastRenderedPageBreak/>
        <w:t>createCuaHang("CH02", "Hai San Good 2", "Thu Duc,  HCM", "076584849");</w:t>
      </w:r>
    </w:p>
    <w:p w14:paraId="2A8B91A7" w14:textId="77777777" w:rsidR="00AE7B27" w:rsidRDefault="00AE7B27" w:rsidP="00B277D9"/>
    <w:p w14:paraId="2B2549C2" w14:textId="573FBD9D" w:rsidR="00B277D9" w:rsidRDefault="00B277D9" w:rsidP="00024375">
      <w:pPr>
        <w:pStyle w:val="Heading3"/>
        <w:numPr>
          <w:ilvl w:val="2"/>
          <w:numId w:val="31"/>
        </w:numPr>
      </w:pPr>
      <w:bookmarkStart w:id="31" w:name="_Toc1754205686"/>
      <w:bookmarkStart w:id="32" w:name="_Toc155222008"/>
      <w:r>
        <w:t>Bảng</w:t>
      </w:r>
      <w:r w:rsidR="00CC0F10">
        <w:t xml:space="preserve"> HAISAN</w:t>
      </w:r>
      <w:bookmarkEnd w:id="31"/>
      <w:bookmarkEnd w:id="32"/>
    </w:p>
    <w:p w14:paraId="605AAB75" w14:textId="77777777" w:rsidR="00CC0F10" w:rsidRDefault="00CC0F10" w:rsidP="00E50B7E">
      <w:pPr>
        <w:pBdr>
          <w:top w:val="single" w:sz="4" w:space="1" w:color="auto"/>
          <w:left w:val="single" w:sz="4" w:space="4" w:color="auto"/>
          <w:bottom w:val="single" w:sz="4" w:space="1" w:color="auto"/>
          <w:right w:val="single" w:sz="4" w:space="4" w:color="auto"/>
        </w:pBdr>
      </w:pPr>
      <w:r>
        <w:t>createHaiSan("HS01", "Tom Hum", "Tom", "Han Quoc" ,900, "kg");</w:t>
      </w:r>
    </w:p>
    <w:p w14:paraId="11709B7F" w14:textId="77777777" w:rsidR="00CC0F10" w:rsidRDefault="00CC0F10" w:rsidP="00E50B7E">
      <w:pPr>
        <w:pBdr>
          <w:top w:val="single" w:sz="4" w:space="1" w:color="auto"/>
          <w:left w:val="single" w:sz="4" w:space="4" w:color="auto"/>
          <w:bottom w:val="single" w:sz="4" w:space="1" w:color="auto"/>
          <w:right w:val="single" w:sz="4" w:space="4" w:color="auto"/>
        </w:pBdr>
      </w:pPr>
      <w:r>
        <w:t>createHaiSan("HS02", "Tom Cang Xanh", "Tom", "Viet Nam", 450, "kg");</w:t>
      </w:r>
    </w:p>
    <w:p w14:paraId="280A1182" w14:textId="77777777" w:rsidR="00CC0F10" w:rsidRDefault="00CC0F10" w:rsidP="00E50B7E">
      <w:pPr>
        <w:pBdr>
          <w:top w:val="single" w:sz="4" w:space="1" w:color="auto"/>
          <w:left w:val="single" w:sz="4" w:space="4" w:color="auto"/>
          <w:bottom w:val="single" w:sz="4" w:space="1" w:color="auto"/>
          <w:right w:val="single" w:sz="4" w:space="4" w:color="auto"/>
        </w:pBdr>
      </w:pPr>
      <w:r>
        <w:t>createHaiSan("HS03", "Cua Bien", "Cua", "Viet Nam", 600, "kg");</w:t>
      </w:r>
    </w:p>
    <w:p w14:paraId="254E6ED0" w14:textId="77777777" w:rsidR="00CC0F10" w:rsidRDefault="00CC0F10" w:rsidP="00E50B7E">
      <w:pPr>
        <w:pBdr>
          <w:top w:val="single" w:sz="4" w:space="1" w:color="auto"/>
          <w:left w:val="single" w:sz="4" w:space="4" w:color="auto"/>
          <w:bottom w:val="single" w:sz="4" w:space="1" w:color="auto"/>
          <w:right w:val="single" w:sz="4" w:space="4" w:color="auto"/>
        </w:pBdr>
      </w:pPr>
      <w:r>
        <w:t>createHaiSan("HS04", "So Diep", "So", "Nhat Ban", 400, "kg");</w:t>
      </w:r>
    </w:p>
    <w:p w14:paraId="4CFDD915" w14:textId="77777777" w:rsidR="00CC0F10" w:rsidRDefault="00CC0F10" w:rsidP="00E50B7E">
      <w:pPr>
        <w:pBdr>
          <w:top w:val="single" w:sz="4" w:space="1" w:color="auto"/>
          <w:left w:val="single" w:sz="4" w:space="4" w:color="auto"/>
          <w:bottom w:val="single" w:sz="4" w:space="1" w:color="auto"/>
          <w:right w:val="single" w:sz="4" w:space="4" w:color="auto"/>
        </w:pBdr>
      </w:pPr>
      <w:r>
        <w:t>createHaiSan("HS05", "Hau Bien", "Hau", "Viet Nam", 150, "kg");</w:t>
      </w:r>
    </w:p>
    <w:p w14:paraId="417DEB52" w14:textId="77777777" w:rsidR="00CC0F10" w:rsidRPr="00CC0F10" w:rsidRDefault="00CC0F10" w:rsidP="00E50B7E">
      <w:pPr>
        <w:pBdr>
          <w:top w:val="single" w:sz="4" w:space="1" w:color="auto"/>
          <w:left w:val="single" w:sz="4" w:space="4" w:color="auto"/>
          <w:bottom w:val="single" w:sz="4" w:space="1" w:color="auto"/>
          <w:right w:val="single" w:sz="4" w:space="4" w:color="auto"/>
        </w:pBdr>
        <w:rPr>
          <w:lang w:val="pt-BR"/>
        </w:rPr>
      </w:pPr>
      <w:r w:rsidRPr="00CC0F10">
        <w:rPr>
          <w:lang w:val="pt-BR"/>
        </w:rPr>
        <w:t>createHaiSan("HS06", "Ca Hoi", "Ca", "NA Uy", 500, "kg");</w:t>
      </w:r>
    </w:p>
    <w:p w14:paraId="16B989D3" w14:textId="77777777" w:rsidR="00CC0F10" w:rsidRDefault="00CC0F10" w:rsidP="00E50B7E">
      <w:pPr>
        <w:pBdr>
          <w:top w:val="single" w:sz="4" w:space="1" w:color="auto"/>
          <w:left w:val="single" w:sz="4" w:space="4" w:color="auto"/>
          <w:bottom w:val="single" w:sz="4" w:space="1" w:color="auto"/>
          <w:right w:val="single" w:sz="4" w:space="4" w:color="auto"/>
        </w:pBdr>
      </w:pPr>
      <w:r>
        <w:t>createHaiSan("HS07", "Muc Khong Lo", "Muc", "Han Quoc", 900, "kg");</w:t>
      </w:r>
    </w:p>
    <w:p w14:paraId="72E9DC3C" w14:textId="66E91FBE" w:rsidR="00CC0F10" w:rsidRDefault="00CC0F10" w:rsidP="00E50B7E">
      <w:pPr>
        <w:pBdr>
          <w:top w:val="single" w:sz="4" w:space="1" w:color="auto"/>
          <w:left w:val="single" w:sz="4" w:space="4" w:color="auto"/>
          <w:bottom w:val="single" w:sz="4" w:space="1" w:color="auto"/>
          <w:right w:val="single" w:sz="4" w:space="4" w:color="auto"/>
        </w:pBdr>
      </w:pPr>
      <w:r>
        <w:t>createHaiSan("HS08", "Muc Trung", "Muc", "Viet Nam", 700, "kg");</w:t>
      </w:r>
    </w:p>
    <w:p w14:paraId="443B9CEE" w14:textId="77777777" w:rsidR="00AE7B27" w:rsidRDefault="00AE7B27" w:rsidP="00CC0F10"/>
    <w:p w14:paraId="696F423E" w14:textId="7830B18B" w:rsidR="00CC0F10" w:rsidRDefault="00CC0F10" w:rsidP="00CC0F10">
      <w:r>
        <w:t>3.3.3.Bảng NHANVIEN CH01</w:t>
      </w:r>
    </w:p>
    <w:p w14:paraId="56AA4500" w14:textId="77777777" w:rsidR="00CC0F10" w:rsidRDefault="00CC0F10" w:rsidP="00E50B7E">
      <w:pPr>
        <w:pBdr>
          <w:top w:val="single" w:sz="4" w:space="1" w:color="auto"/>
          <w:left w:val="single" w:sz="4" w:space="4" w:color="auto"/>
          <w:bottom w:val="single" w:sz="4" w:space="1" w:color="auto"/>
          <w:right w:val="single" w:sz="4" w:space="4" w:color="auto"/>
        </w:pBdr>
      </w:pPr>
      <w:r>
        <w:t>createNhanVien("NV01", "Do Huynh My Tam", "Quan 3 HCM", "07699889", 15000000, "CH01");</w:t>
      </w:r>
    </w:p>
    <w:p w14:paraId="5D25EA63" w14:textId="77777777" w:rsidR="00CC0F10" w:rsidRDefault="00CC0F10" w:rsidP="00E50B7E">
      <w:pPr>
        <w:pBdr>
          <w:top w:val="single" w:sz="4" w:space="1" w:color="auto"/>
          <w:left w:val="single" w:sz="4" w:space="4" w:color="auto"/>
          <w:bottom w:val="single" w:sz="4" w:space="1" w:color="auto"/>
          <w:right w:val="single" w:sz="4" w:space="4" w:color="auto"/>
        </w:pBdr>
      </w:pPr>
      <w:r>
        <w:t>createNhanVien("NV03","Luu Vinh Phat", "Quan 2, HCM", "0764484234", 15000000, "CH01");</w:t>
      </w:r>
    </w:p>
    <w:p w14:paraId="129DCC8E" w14:textId="77777777" w:rsidR="00CC0F10" w:rsidRDefault="00CC0F10" w:rsidP="00E50B7E">
      <w:pPr>
        <w:pBdr>
          <w:top w:val="single" w:sz="4" w:space="1" w:color="auto"/>
          <w:left w:val="single" w:sz="4" w:space="4" w:color="auto"/>
          <w:bottom w:val="single" w:sz="4" w:space="1" w:color="auto"/>
          <w:right w:val="single" w:sz="4" w:space="4" w:color="auto"/>
        </w:pBdr>
      </w:pPr>
      <w:r>
        <w:t>createNhanVien("NV05", "Nguyen Minh Duy", "Quan 4, HCM", "0934484233", 1400000, "CH01");</w:t>
      </w:r>
    </w:p>
    <w:p w14:paraId="4ABD2F57" w14:textId="77777777" w:rsidR="00CC0F10" w:rsidRDefault="00CC0F10" w:rsidP="00E50B7E">
      <w:pPr>
        <w:pBdr>
          <w:top w:val="single" w:sz="4" w:space="1" w:color="auto"/>
          <w:left w:val="single" w:sz="4" w:space="4" w:color="auto"/>
          <w:bottom w:val="single" w:sz="4" w:space="1" w:color="auto"/>
          <w:right w:val="single" w:sz="4" w:space="4" w:color="auto"/>
        </w:pBdr>
      </w:pPr>
      <w:r>
        <w:t>createNhanVien("NV07", "Tran Van The", "Quan 5, HCM", "0934484235", 1200000, "CH01");</w:t>
      </w:r>
    </w:p>
    <w:p w14:paraId="5BEE607B" w14:textId="56CDE895" w:rsidR="00CC0F10" w:rsidRDefault="00CC0F10" w:rsidP="00E50B7E">
      <w:pPr>
        <w:pBdr>
          <w:top w:val="single" w:sz="4" w:space="1" w:color="auto"/>
          <w:left w:val="single" w:sz="4" w:space="4" w:color="auto"/>
          <w:bottom w:val="single" w:sz="4" w:space="1" w:color="auto"/>
          <w:right w:val="single" w:sz="4" w:space="4" w:color="auto"/>
        </w:pBdr>
      </w:pPr>
      <w:r>
        <w:t>createNhanVien("NV09", "Nguyen Ngoc Tho", "Quan 6, HCM", "0934484236", 1200000, "CH01");</w:t>
      </w:r>
    </w:p>
    <w:p w14:paraId="7C36461A" w14:textId="77777777" w:rsidR="00AE7B27" w:rsidRDefault="00AE7B27" w:rsidP="00CC0F10"/>
    <w:p w14:paraId="70B5039C" w14:textId="521FAB53" w:rsidR="00CC0F10" w:rsidRDefault="00CC0F10" w:rsidP="00CC0F10">
      <w:r>
        <w:t>3.3.4.Bảng NHANVIEN CH02</w:t>
      </w:r>
    </w:p>
    <w:p w14:paraId="6958DB2D" w14:textId="77777777" w:rsidR="00C012E1" w:rsidRDefault="00C012E1" w:rsidP="00E50B7E">
      <w:pPr>
        <w:pBdr>
          <w:top w:val="single" w:sz="4" w:space="1" w:color="auto"/>
          <w:left w:val="single" w:sz="4" w:space="4" w:color="auto"/>
          <w:bottom w:val="single" w:sz="4" w:space="1" w:color="auto"/>
          <w:right w:val="single" w:sz="4" w:space="4" w:color="auto"/>
        </w:pBdr>
      </w:pPr>
      <w:r>
        <w:lastRenderedPageBreak/>
        <w:t>createNhanVien("NV02", "Nguyen Ngoc Thu", "Quan 7 HCM", "07699889", 15000000, "CH02");</w:t>
      </w:r>
    </w:p>
    <w:p w14:paraId="10DD4948" w14:textId="77777777" w:rsidR="00C012E1" w:rsidRDefault="00C012E1" w:rsidP="00E50B7E">
      <w:pPr>
        <w:pBdr>
          <w:top w:val="single" w:sz="4" w:space="1" w:color="auto"/>
          <w:left w:val="single" w:sz="4" w:space="4" w:color="auto"/>
          <w:bottom w:val="single" w:sz="4" w:space="1" w:color="auto"/>
          <w:right w:val="single" w:sz="4" w:space="4" w:color="auto"/>
        </w:pBdr>
      </w:pPr>
      <w:r>
        <w:t>createNhanVien("NV04", "Tran Thi Thanh", "Quan 8, HCM", "0764484234", 11000000, "CH02");</w:t>
      </w:r>
    </w:p>
    <w:p w14:paraId="14511345" w14:textId="77777777" w:rsidR="00C012E1" w:rsidRPr="00C012E1" w:rsidRDefault="00C012E1" w:rsidP="00E50B7E">
      <w:pPr>
        <w:pBdr>
          <w:top w:val="single" w:sz="4" w:space="1" w:color="auto"/>
          <w:left w:val="single" w:sz="4" w:space="4" w:color="auto"/>
          <w:bottom w:val="single" w:sz="4" w:space="1" w:color="auto"/>
          <w:right w:val="single" w:sz="4" w:space="4" w:color="auto"/>
        </w:pBdr>
        <w:rPr>
          <w:lang w:val="pt-BR"/>
        </w:rPr>
      </w:pPr>
      <w:r w:rsidRPr="00C012E1">
        <w:rPr>
          <w:lang w:val="pt-BR"/>
        </w:rPr>
        <w:t>createNhanVien("NV06", "Do Ngoc", "Quan 1, HCM", "0934484233", 1200000, "CH02");</w:t>
      </w:r>
    </w:p>
    <w:p w14:paraId="055CF5D1" w14:textId="77777777" w:rsidR="00C012E1" w:rsidRDefault="00C012E1" w:rsidP="00E50B7E">
      <w:pPr>
        <w:pBdr>
          <w:top w:val="single" w:sz="4" w:space="1" w:color="auto"/>
          <w:left w:val="single" w:sz="4" w:space="4" w:color="auto"/>
          <w:bottom w:val="single" w:sz="4" w:space="1" w:color="auto"/>
          <w:right w:val="single" w:sz="4" w:space="4" w:color="auto"/>
        </w:pBdr>
      </w:pPr>
      <w:r>
        <w:t>createNhanVien("NV08", "Vo Thi Ha Trang", "Thu Duc", "0934484235", 1700000, "CH02");</w:t>
      </w:r>
    </w:p>
    <w:p w14:paraId="24F5CE37" w14:textId="5A4F0BCC" w:rsidR="00CC0F10" w:rsidRDefault="00C012E1" w:rsidP="00E50B7E">
      <w:pPr>
        <w:pBdr>
          <w:top w:val="single" w:sz="4" w:space="1" w:color="auto"/>
          <w:left w:val="single" w:sz="4" w:space="4" w:color="auto"/>
          <w:bottom w:val="single" w:sz="4" w:space="1" w:color="auto"/>
          <w:right w:val="single" w:sz="4" w:space="4" w:color="auto"/>
        </w:pBdr>
      </w:pPr>
      <w:r>
        <w:t>createNhanVien("NV10", "Nguyen Ngoc Anh", "Quan 6, HCM", "0934484236", 9000000, "CH02");</w:t>
      </w:r>
    </w:p>
    <w:p w14:paraId="508D039E" w14:textId="77777777" w:rsidR="00AE7B27" w:rsidRDefault="00AE7B27" w:rsidP="00C012E1"/>
    <w:p w14:paraId="1E6BD32D" w14:textId="624A446F" w:rsidR="00C012E1" w:rsidRDefault="00C012E1" w:rsidP="00C012E1">
      <w:r>
        <w:t>3.3.5.Bảng KHACHHANG</w:t>
      </w:r>
    </w:p>
    <w:p w14:paraId="009ECB84"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createKhachHang("KH01", "Trum Bom Hang", "Quan 3, HCM", "076888899", "12/12/2000", "Nam", "29/12/2023");</w:t>
      </w:r>
    </w:p>
    <w:p w14:paraId="66F22825"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createKhachHang("KH02", "Trum Quan 6", "Quan 6, HCM", "076888897", "12/09/2000", "Nam", "29/12/2023");</w:t>
      </w:r>
    </w:p>
    <w:p w14:paraId="72FAFF30"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createKhachHang("KH03", "Nguyen Thanh Tu", "Quan 3, HCM", "076888896", "27/08/1999", "Nu", "28/12/2023");</w:t>
      </w:r>
    </w:p>
    <w:p w14:paraId="221CC163"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createKhachHang("KH04", "Nguyen Van B", "Quan 8, HCM", "076888895", "12/12/1999", "Nam", "27/12/2023");</w:t>
      </w:r>
    </w:p>
    <w:p w14:paraId="4433AAA3"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createKhachHang("KH05", "Ong Ke", "Quan 7, HCM", "076888894", "03/12/2000", "Nam", "29/11/2023");</w:t>
      </w:r>
    </w:p>
    <w:p w14:paraId="0D26077C"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createKhachHang("KH06", "Anh Dep Trai", "Quan 1, HCM", "076888893", "15/12/1998", "Nu", "29/11/2023");</w:t>
      </w:r>
    </w:p>
    <w:p w14:paraId="06F9D27A"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createKhachHang("KH07", "Cau Be", "Quan 2, HCM", "076888892", "02/12/2002", "Nam", "29/11/2023");</w:t>
      </w:r>
    </w:p>
    <w:p w14:paraId="390C4F2A" w14:textId="77777777" w:rsidR="0047535B" w:rsidRDefault="0047535B" w:rsidP="00E50B7E">
      <w:pPr>
        <w:pBdr>
          <w:top w:val="single" w:sz="4" w:space="1" w:color="auto"/>
          <w:left w:val="single" w:sz="4" w:space="4" w:color="auto"/>
          <w:bottom w:val="single" w:sz="4" w:space="1" w:color="auto"/>
          <w:right w:val="single" w:sz="4" w:space="4" w:color="auto"/>
        </w:pBdr>
      </w:pPr>
      <w:r>
        <w:t>createKhachHang("KH08", "Mo Hai", "Quan 2, HCM", "076888891", "12/11/2001", "Nu", "29/10/2023");</w:t>
      </w:r>
    </w:p>
    <w:p w14:paraId="2845C49E" w14:textId="77777777" w:rsidR="0047535B" w:rsidRDefault="0047535B" w:rsidP="00E50B7E">
      <w:pPr>
        <w:pBdr>
          <w:top w:val="single" w:sz="4" w:space="1" w:color="auto"/>
          <w:left w:val="single" w:sz="4" w:space="4" w:color="auto"/>
          <w:bottom w:val="single" w:sz="4" w:space="1" w:color="auto"/>
          <w:right w:val="single" w:sz="4" w:space="4" w:color="auto"/>
        </w:pBdr>
      </w:pPr>
      <w:r>
        <w:lastRenderedPageBreak/>
        <w:t>createKhachHang("KH09", "Be Ba", "Quan 1, HCM", "076888890", "12/11/2000", "Nam", "29/10/2023");</w:t>
      </w:r>
    </w:p>
    <w:p w14:paraId="1363B989" w14:textId="1794AA62" w:rsidR="00C012E1" w:rsidRDefault="0047535B" w:rsidP="00E50B7E">
      <w:pPr>
        <w:pBdr>
          <w:top w:val="single" w:sz="4" w:space="1" w:color="auto"/>
          <w:left w:val="single" w:sz="4" w:space="4" w:color="auto"/>
          <w:bottom w:val="single" w:sz="4" w:space="1" w:color="auto"/>
          <w:right w:val="single" w:sz="4" w:space="4" w:color="auto"/>
        </w:pBdr>
      </w:pPr>
      <w:r>
        <w:t>createKhachHang("KH10", "Doc La", "Binh Duong", "076888877", "12/11/2000", "Nam", "01/01/2024");</w:t>
      </w:r>
    </w:p>
    <w:p w14:paraId="7D2B3685" w14:textId="77777777" w:rsidR="00AE7B27" w:rsidRDefault="00AE7B27" w:rsidP="0047535B"/>
    <w:p w14:paraId="58B6E185" w14:textId="032F1BFF" w:rsidR="0047535B" w:rsidRDefault="00AE7B27" w:rsidP="0047535B">
      <w:r>
        <w:t xml:space="preserve">3.3.6.Bảng </w:t>
      </w:r>
      <w:r w:rsidRPr="00AE7B27">
        <w:t>KHOHS_QLKHO CH01</w:t>
      </w:r>
    </w:p>
    <w:p w14:paraId="2B1FD07F"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"HS01", 10, "01/01/2024");</w:t>
      </w:r>
    </w:p>
    <w:p w14:paraId="7E8E616A"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"HS02", 9, "01/01/2024");</w:t>
      </w:r>
    </w:p>
    <w:p w14:paraId="373C1213"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"HS03", 8, "01/01/2024");</w:t>
      </w:r>
    </w:p>
    <w:p w14:paraId="168E3267"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"HS04", 0, "01/01/2024");</w:t>
      </w:r>
    </w:p>
    <w:p w14:paraId="6830688A"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"HS05", 5, "01/01/2024");</w:t>
      </w:r>
    </w:p>
    <w:p w14:paraId="24276F25"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"HS06", 4, "01/01/2024");</w:t>
      </w:r>
    </w:p>
    <w:p w14:paraId="17DF9F55" w14:textId="77777777" w:rsidR="00AE7B27" w:rsidRDefault="00AE7B27" w:rsidP="00E50B7E">
      <w:pPr>
        <w:pBdr>
          <w:top w:val="single" w:sz="4" w:space="1" w:color="auto"/>
          <w:left w:val="single" w:sz="4" w:space="4" w:color="auto"/>
          <w:bottom w:val="single" w:sz="4" w:space="1" w:color="auto"/>
          <w:right w:val="single" w:sz="4" w:space="4" w:color="auto"/>
        </w:pBdr>
      </w:pPr>
      <w:r>
        <w:t>createKhoHS("CH01", "HS07", 7, "01/01/2024");</w:t>
      </w:r>
    </w:p>
    <w:p w14:paraId="76B32528" w14:textId="78F03EE4" w:rsidR="00AE7B27" w:rsidRDefault="00AE7B27" w:rsidP="00E50B7E">
      <w:pPr>
        <w:pBdr>
          <w:top w:val="single" w:sz="4" w:space="1" w:color="auto"/>
          <w:left w:val="single" w:sz="4" w:space="4" w:color="auto"/>
          <w:bottom w:val="single" w:sz="4" w:space="1" w:color="auto"/>
          <w:right w:val="single" w:sz="4" w:space="4" w:color="auto"/>
        </w:pBdr>
      </w:pPr>
      <w:r>
        <w:t>createKhoHS("CH01", "HS08", 0, "01/01/2024");</w:t>
      </w:r>
    </w:p>
    <w:p w14:paraId="668C43CC" w14:textId="77777777" w:rsidR="00AE7B27" w:rsidRDefault="00AE7B27" w:rsidP="00AE7B27"/>
    <w:p w14:paraId="3FC957B3" w14:textId="16B5D468" w:rsidR="00AE7B27" w:rsidRDefault="00AE7B27" w:rsidP="00AE7B27">
      <w:r>
        <w:t xml:space="preserve">3.3.7.Bảng </w:t>
      </w:r>
      <w:r w:rsidRPr="00AE7B27">
        <w:t>KHOHS_QLKHO CH0</w:t>
      </w:r>
      <w:r w:rsidR="00F16411">
        <w:t>2</w:t>
      </w:r>
    </w:p>
    <w:p w14:paraId="57E190C5"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"HS01", 10, "02/01/2024");</w:t>
      </w:r>
    </w:p>
    <w:p w14:paraId="037BCD61"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"HS02", 9, "02/01/2024");</w:t>
      </w:r>
    </w:p>
    <w:p w14:paraId="3F82C6B9"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"HS03", 8, "02/01/2024");</w:t>
      </w:r>
    </w:p>
    <w:p w14:paraId="170E81CC"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"HS04", 0, "02/01/2024");</w:t>
      </w:r>
    </w:p>
    <w:p w14:paraId="229639BD"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"HS05", 5, "03/01/2024");</w:t>
      </w:r>
    </w:p>
    <w:p w14:paraId="7831DE33"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"HS06", 4, "03/01/2024");</w:t>
      </w:r>
    </w:p>
    <w:p w14:paraId="2C2642DD" w14:textId="77777777" w:rsidR="00AE7B27" w:rsidRDefault="00AE7B27" w:rsidP="00E50B7E">
      <w:pPr>
        <w:pBdr>
          <w:top w:val="single" w:sz="4" w:space="1" w:color="auto"/>
          <w:left w:val="single" w:sz="4" w:space="4" w:color="auto"/>
          <w:bottom w:val="single" w:sz="4" w:space="1" w:color="auto"/>
          <w:right w:val="single" w:sz="4" w:space="4" w:color="auto"/>
        </w:pBdr>
      </w:pPr>
      <w:r>
        <w:t>createKhoHS("CH02", "HS07", 7, "03/01/2024");</w:t>
      </w:r>
    </w:p>
    <w:p w14:paraId="5C9E1C1D" w14:textId="52DFE755" w:rsidR="00AE7B27" w:rsidRDefault="00AE7B27" w:rsidP="00E50B7E">
      <w:pPr>
        <w:pBdr>
          <w:top w:val="single" w:sz="4" w:space="1" w:color="auto"/>
          <w:left w:val="single" w:sz="4" w:space="4" w:color="auto"/>
          <w:bottom w:val="single" w:sz="4" w:space="1" w:color="auto"/>
          <w:right w:val="single" w:sz="4" w:space="4" w:color="auto"/>
        </w:pBdr>
      </w:pPr>
      <w:r>
        <w:lastRenderedPageBreak/>
        <w:t>createKhoHS("CH02", "HS08", 0, "03/01/2024");</w:t>
      </w:r>
    </w:p>
    <w:p w14:paraId="6FE1117F" w14:textId="77777777" w:rsidR="00AE7B27" w:rsidRDefault="00AE7B27" w:rsidP="00AE7B27"/>
    <w:p w14:paraId="344C4DDC" w14:textId="29051ACE" w:rsidR="00AE7B27" w:rsidRDefault="00AE7B27" w:rsidP="00AE7B27">
      <w:r>
        <w:t>3.3.8.Bảng HOADON</w:t>
      </w:r>
    </w:p>
    <w:p w14:paraId="2C21BB73" w14:textId="77777777" w:rsidR="00AE7B27" w:rsidRDefault="00AE7B27" w:rsidP="00E50B7E">
      <w:pPr>
        <w:pBdr>
          <w:top w:val="single" w:sz="4" w:space="1" w:color="auto"/>
          <w:left w:val="single" w:sz="4" w:space="4" w:color="auto"/>
          <w:bottom w:val="single" w:sz="4" w:space="1" w:color="auto"/>
          <w:right w:val="single" w:sz="4" w:space="4" w:color="auto"/>
        </w:pBdr>
      </w:pPr>
      <w:r>
        <w:t>createHoaDon("HD01", "NV01", "KH01", "02/01/2024", 1350, "CH01");</w:t>
      </w:r>
    </w:p>
    <w:p w14:paraId="2520FF26" w14:textId="77777777" w:rsidR="00AE7B27" w:rsidRDefault="00AE7B27" w:rsidP="00E50B7E">
      <w:pPr>
        <w:pBdr>
          <w:top w:val="single" w:sz="4" w:space="1" w:color="auto"/>
          <w:left w:val="single" w:sz="4" w:space="4" w:color="auto"/>
          <w:bottom w:val="single" w:sz="4" w:space="1" w:color="auto"/>
          <w:right w:val="single" w:sz="4" w:space="4" w:color="auto"/>
        </w:pBdr>
      </w:pPr>
      <w:r>
        <w:t>createHoaDon("HD03", "NV03", "KH03", "01/01/2024", 1800, "CH01");</w:t>
      </w:r>
    </w:p>
    <w:p w14:paraId="7DE91C82" w14:textId="77777777" w:rsidR="00AE7B27" w:rsidRDefault="00AE7B27" w:rsidP="00E50B7E">
      <w:pPr>
        <w:pBdr>
          <w:top w:val="single" w:sz="4" w:space="1" w:color="auto"/>
          <w:left w:val="single" w:sz="4" w:space="4" w:color="auto"/>
          <w:bottom w:val="single" w:sz="4" w:space="1" w:color="auto"/>
          <w:right w:val="single" w:sz="4" w:space="4" w:color="auto"/>
        </w:pBdr>
      </w:pPr>
      <w:r>
        <w:t>createHoaDon("HD05", "NV05", "KH05", "03/01/2024", 1200, "CH01");</w:t>
      </w:r>
    </w:p>
    <w:p w14:paraId="72F7A0E8" w14:textId="77777777" w:rsidR="00AE7B27" w:rsidRDefault="00AE7B27" w:rsidP="00E50B7E">
      <w:pPr>
        <w:pBdr>
          <w:top w:val="single" w:sz="4" w:space="1" w:color="auto"/>
          <w:left w:val="single" w:sz="4" w:space="4" w:color="auto"/>
          <w:bottom w:val="single" w:sz="4" w:space="1" w:color="auto"/>
          <w:right w:val="single" w:sz="4" w:space="4" w:color="auto"/>
        </w:pBdr>
      </w:pPr>
      <w:r>
        <w:t>createHoaDon("HD07", "NV07", "KH07", "03/01/2024", 700, "CH01");</w:t>
      </w:r>
    </w:p>
    <w:p w14:paraId="20E4E3E3" w14:textId="77777777" w:rsidR="00AE7B27" w:rsidRDefault="00AE7B27" w:rsidP="00E50B7E">
      <w:pPr>
        <w:pBdr>
          <w:top w:val="single" w:sz="4" w:space="1" w:color="auto"/>
          <w:left w:val="single" w:sz="4" w:space="4" w:color="auto"/>
          <w:bottom w:val="single" w:sz="4" w:space="1" w:color="auto"/>
          <w:right w:val="single" w:sz="4" w:space="4" w:color="auto"/>
        </w:pBdr>
      </w:pPr>
    </w:p>
    <w:p w14:paraId="08073BD5" w14:textId="77777777" w:rsidR="00AE7B27" w:rsidRDefault="00AE7B27" w:rsidP="00E50B7E">
      <w:pPr>
        <w:pBdr>
          <w:top w:val="single" w:sz="4" w:space="1" w:color="auto"/>
          <w:left w:val="single" w:sz="4" w:space="4" w:color="auto"/>
          <w:bottom w:val="single" w:sz="4" w:space="1" w:color="auto"/>
          <w:right w:val="single" w:sz="4" w:space="4" w:color="auto"/>
        </w:pBdr>
      </w:pPr>
      <w:r>
        <w:t>createHoaDon("HD02", "NV02", "KH02", "03/01/2024", 1400, "CH02");</w:t>
      </w:r>
    </w:p>
    <w:p w14:paraId="188F0EFB" w14:textId="77777777" w:rsidR="00AE7B27" w:rsidRDefault="00AE7B27" w:rsidP="00E50B7E">
      <w:pPr>
        <w:pBdr>
          <w:top w:val="single" w:sz="4" w:space="1" w:color="auto"/>
          <w:left w:val="single" w:sz="4" w:space="4" w:color="auto"/>
          <w:bottom w:val="single" w:sz="4" w:space="1" w:color="auto"/>
          <w:right w:val="single" w:sz="4" w:space="4" w:color="auto"/>
        </w:pBdr>
      </w:pPr>
      <w:r>
        <w:t>createHoaDon("HD04", "NV06", "KH06", "03/01/2024", 900, "CH02");</w:t>
      </w:r>
    </w:p>
    <w:p w14:paraId="433E7A4A" w14:textId="77777777" w:rsidR="00AE7B27" w:rsidRDefault="00AE7B27" w:rsidP="00E50B7E">
      <w:pPr>
        <w:pBdr>
          <w:top w:val="single" w:sz="4" w:space="1" w:color="auto"/>
          <w:left w:val="single" w:sz="4" w:space="4" w:color="auto"/>
          <w:bottom w:val="single" w:sz="4" w:space="1" w:color="auto"/>
          <w:right w:val="single" w:sz="4" w:space="4" w:color="auto"/>
        </w:pBdr>
      </w:pPr>
      <w:r>
        <w:t>createHoaDon("HD06", "NV04", "KH08", "02/01/2024", 1000, "CH02");</w:t>
      </w:r>
    </w:p>
    <w:p w14:paraId="0F45060B" w14:textId="4EE6512F" w:rsidR="00AE7B27" w:rsidRDefault="00AE7B27" w:rsidP="00E50B7E">
      <w:pPr>
        <w:pBdr>
          <w:top w:val="single" w:sz="4" w:space="1" w:color="auto"/>
          <w:left w:val="single" w:sz="4" w:space="4" w:color="auto"/>
          <w:bottom w:val="single" w:sz="4" w:space="1" w:color="auto"/>
          <w:right w:val="single" w:sz="4" w:space="4" w:color="auto"/>
        </w:pBdr>
      </w:pPr>
      <w:r>
        <w:t>createHoaDon("HD08", "NV08", "KH04", "01/01/2024", 300, "CH02");</w:t>
      </w:r>
    </w:p>
    <w:p w14:paraId="564CC35D" w14:textId="77777777" w:rsidR="00AE7B27" w:rsidRDefault="00AE7B27" w:rsidP="00AE7B27"/>
    <w:p w14:paraId="5AF75484" w14:textId="5691ABA1" w:rsidR="00AE7B27" w:rsidRDefault="00AE7B27" w:rsidP="00AE7B27">
      <w:r>
        <w:t>3.3.9.Bảng CTHD</w:t>
      </w:r>
    </w:p>
    <w:p w14:paraId="6A6C8762" w14:textId="77777777" w:rsidR="00F16411" w:rsidRDefault="00F16411" w:rsidP="00E50B7E">
      <w:pPr>
        <w:pBdr>
          <w:top w:val="single" w:sz="4" w:space="1" w:color="auto"/>
          <w:left w:val="single" w:sz="4" w:space="4" w:color="auto"/>
          <w:bottom w:val="single" w:sz="4" w:space="1" w:color="auto"/>
          <w:right w:val="single" w:sz="4" w:space="4" w:color="auto"/>
        </w:pBdr>
      </w:pPr>
      <w:r>
        <w:t>createCthd("HD01", "HS01", 1, "CH01");</w:t>
      </w:r>
    </w:p>
    <w:p w14:paraId="6092B2DC" w14:textId="77777777" w:rsidR="00F16411" w:rsidRDefault="00F16411" w:rsidP="00E50B7E">
      <w:pPr>
        <w:pBdr>
          <w:top w:val="single" w:sz="4" w:space="1" w:color="auto"/>
          <w:left w:val="single" w:sz="4" w:space="4" w:color="auto"/>
          <w:bottom w:val="single" w:sz="4" w:space="1" w:color="auto"/>
          <w:right w:val="single" w:sz="4" w:space="4" w:color="auto"/>
        </w:pBdr>
      </w:pPr>
      <w:r>
        <w:t>createCthd("HD01", "HS02", 1, "CH01");</w:t>
      </w:r>
    </w:p>
    <w:p w14:paraId="76E49037" w14:textId="77777777" w:rsidR="00F16411" w:rsidRDefault="00F16411" w:rsidP="00E50B7E">
      <w:pPr>
        <w:pBdr>
          <w:top w:val="single" w:sz="4" w:space="1" w:color="auto"/>
          <w:left w:val="single" w:sz="4" w:space="4" w:color="auto"/>
          <w:bottom w:val="single" w:sz="4" w:space="1" w:color="auto"/>
          <w:right w:val="single" w:sz="4" w:space="4" w:color="auto"/>
        </w:pBdr>
      </w:pPr>
      <w:r>
        <w:t>createCthd("HD03", "HS07", 2, "CH01");</w:t>
      </w:r>
    </w:p>
    <w:p w14:paraId="397D7635" w14:textId="77777777" w:rsidR="00F16411" w:rsidRDefault="00F16411" w:rsidP="00E50B7E">
      <w:pPr>
        <w:pBdr>
          <w:top w:val="single" w:sz="4" w:space="1" w:color="auto"/>
          <w:left w:val="single" w:sz="4" w:space="4" w:color="auto"/>
          <w:bottom w:val="single" w:sz="4" w:space="1" w:color="auto"/>
          <w:right w:val="single" w:sz="4" w:space="4" w:color="auto"/>
        </w:pBdr>
      </w:pPr>
      <w:r>
        <w:t>createCthd("HD05", "HS03", 2, "CH01");</w:t>
      </w:r>
    </w:p>
    <w:p w14:paraId="1D2C9C35" w14:textId="77777777" w:rsidR="00F16411" w:rsidRDefault="00F16411" w:rsidP="00E50B7E">
      <w:pPr>
        <w:pBdr>
          <w:top w:val="single" w:sz="4" w:space="1" w:color="auto"/>
          <w:left w:val="single" w:sz="4" w:space="4" w:color="auto"/>
          <w:bottom w:val="single" w:sz="4" w:space="1" w:color="auto"/>
          <w:right w:val="single" w:sz="4" w:space="4" w:color="auto"/>
        </w:pBdr>
      </w:pPr>
      <w:r>
        <w:t>createCthd("HD07", "HS08", 1, "CH01");</w:t>
      </w:r>
    </w:p>
    <w:p w14:paraId="537165A2" w14:textId="77777777" w:rsidR="00F16411" w:rsidRDefault="00F16411" w:rsidP="00E50B7E">
      <w:pPr>
        <w:pBdr>
          <w:top w:val="single" w:sz="4" w:space="1" w:color="auto"/>
          <w:left w:val="single" w:sz="4" w:space="4" w:color="auto"/>
          <w:bottom w:val="single" w:sz="4" w:space="1" w:color="auto"/>
          <w:right w:val="single" w:sz="4" w:space="4" w:color="auto"/>
        </w:pBdr>
      </w:pPr>
    </w:p>
    <w:p w14:paraId="4054E386" w14:textId="77777777" w:rsidR="00F16411" w:rsidRDefault="00F16411" w:rsidP="00E50B7E">
      <w:pPr>
        <w:pBdr>
          <w:top w:val="single" w:sz="4" w:space="1" w:color="auto"/>
          <w:left w:val="single" w:sz="4" w:space="4" w:color="auto"/>
          <w:bottom w:val="single" w:sz="4" w:space="1" w:color="auto"/>
          <w:right w:val="single" w:sz="4" w:space="4" w:color="auto"/>
        </w:pBdr>
      </w:pPr>
      <w:r>
        <w:t>createCthd("HD02", "HS08", 2, "CH02");</w:t>
      </w:r>
    </w:p>
    <w:p w14:paraId="13A96632" w14:textId="77777777" w:rsidR="00F16411" w:rsidRDefault="00F16411" w:rsidP="00E50B7E">
      <w:pPr>
        <w:pBdr>
          <w:top w:val="single" w:sz="4" w:space="1" w:color="auto"/>
          <w:left w:val="single" w:sz="4" w:space="4" w:color="auto"/>
          <w:bottom w:val="single" w:sz="4" w:space="1" w:color="auto"/>
          <w:right w:val="single" w:sz="4" w:space="4" w:color="auto"/>
        </w:pBdr>
      </w:pPr>
      <w:r>
        <w:t>createCthd("HD04", "HS02", 2, "CH02");</w:t>
      </w:r>
    </w:p>
    <w:p w14:paraId="64C24FD3" w14:textId="77777777" w:rsidR="00F16411" w:rsidRDefault="00F16411" w:rsidP="00E50B7E">
      <w:pPr>
        <w:pBdr>
          <w:top w:val="single" w:sz="4" w:space="1" w:color="auto"/>
          <w:left w:val="single" w:sz="4" w:space="4" w:color="auto"/>
          <w:bottom w:val="single" w:sz="4" w:space="1" w:color="auto"/>
          <w:right w:val="single" w:sz="4" w:space="4" w:color="auto"/>
        </w:pBdr>
      </w:pPr>
      <w:r>
        <w:lastRenderedPageBreak/>
        <w:t>createCthd("HD06", "HS03", 1, "CH02");</w:t>
      </w:r>
    </w:p>
    <w:p w14:paraId="0D7D2C52" w14:textId="77777777" w:rsidR="00F16411" w:rsidRDefault="00F16411" w:rsidP="00E50B7E">
      <w:pPr>
        <w:pBdr>
          <w:top w:val="single" w:sz="4" w:space="1" w:color="auto"/>
          <w:left w:val="single" w:sz="4" w:space="4" w:color="auto"/>
          <w:bottom w:val="single" w:sz="4" w:space="1" w:color="auto"/>
          <w:right w:val="single" w:sz="4" w:space="4" w:color="auto"/>
        </w:pBdr>
      </w:pPr>
      <w:r>
        <w:t>createCthd("HD06", "HS04", 1, "CH02");</w:t>
      </w:r>
    </w:p>
    <w:p w14:paraId="2D5A2340" w14:textId="5B171A8A" w:rsidR="008004A1" w:rsidRDefault="00F16411" w:rsidP="000407D6">
      <w:pPr>
        <w:pBdr>
          <w:top w:val="single" w:sz="4" w:space="1" w:color="auto"/>
          <w:left w:val="single" w:sz="4" w:space="4" w:color="auto"/>
          <w:bottom w:val="single" w:sz="4" w:space="1" w:color="auto"/>
          <w:right w:val="single" w:sz="4" w:space="4" w:color="auto"/>
        </w:pBdr>
      </w:pPr>
      <w:r>
        <w:t>createCthd("HD08", "HS05", 2, "CH02");</w:t>
      </w:r>
    </w:p>
    <w:p w14:paraId="463E8298" w14:textId="77777777" w:rsidR="008004A1" w:rsidRPr="008004A1" w:rsidRDefault="008004A1" w:rsidP="008004A1"/>
    <w:p w14:paraId="0515E54D" w14:textId="6F54D57E" w:rsidR="00FA4CC5" w:rsidRDefault="00E95BB2" w:rsidP="00024375">
      <w:pPr>
        <w:pStyle w:val="Heading1"/>
        <w:numPr>
          <w:ilvl w:val="0"/>
          <w:numId w:val="31"/>
        </w:numPr>
        <w:jc w:val="both"/>
      </w:pPr>
      <w:bookmarkStart w:id="33" w:name="_Toc39234835"/>
      <w:bookmarkStart w:id="34" w:name="_Toc155222009"/>
      <w:r>
        <w:t xml:space="preserve">Chương </w:t>
      </w:r>
      <w:r w:rsidR="00192EAE">
        <w:t>4:</w:t>
      </w:r>
      <w:r>
        <w:t>Thao tác dữ liệu qua lại giữa hai máy</w:t>
      </w:r>
      <w:bookmarkEnd w:id="33"/>
      <w:bookmarkEnd w:id="34"/>
    </w:p>
    <w:p w14:paraId="4EB21C9F" w14:textId="65031ED4" w:rsidR="00DE2CF2" w:rsidRDefault="00CE69DD" w:rsidP="00DE2CF2">
      <w:r>
        <w:t>Generic create các bảng</w:t>
      </w:r>
    </w:p>
    <w:p w14:paraId="455DD531" w14:textId="675C03E0" w:rsidR="00CE69DD" w:rsidRDefault="00F31F8F" w:rsidP="00DE2CF2">
      <w:r>
        <w:rPr>
          <w:noProof/>
        </w:rPr>
        <w:drawing>
          <wp:inline distT="0" distB="0" distL="0" distR="0" wp14:anchorId="53E38D75" wp14:editId="35523949">
            <wp:extent cx="3490262" cy="4046571"/>
            <wp:effectExtent l="0" t="0" r="0" b="0"/>
            <wp:docPr id="1192677952" name="Picture 1192677952"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23">
                      <a:extLst>
                        <a:ext uri="{28A0092B-C50C-407E-A947-70E740481C1C}">
                          <a14:useLocalDpi xmlns:a14="http://schemas.microsoft.com/office/drawing/2010/main" val="0"/>
                        </a:ext>
                      </a:extLst>
                    </a:blip>
                    <a:stretch>
                      <a:fillRect/>
                    </a:stretch>
                  </pic:blipFill>
                  <pic:spPr>
                    <a:xfrm>
                      <a:off x="0" y="0"/>
                      <a:ext cx="3490262" cy="4046571"/>
                    </a:xfrm>
                    <a:prstGeom prst="rect">
                      <a:avLst/>
                    </a:prstGeom>
                  </pic:spPr>
                </pic:pic>
              </a:graphicData>
            </a:graphic>
          </wp:inline>
        </w:drawing>
      </w:r>
    </w:p>
    <w:p w14:paraId="62FA3AA4" w14:textId="42DD5FBF" w:rsidR="00F31F8F" w:rsidRDefault="00CA2EA5" w:rsidP="00DE2CF2">
      <w:r>
        <w:t>Tạo kết nối CH1</w:t>
      </w:r>
    </w:p>
    <w:p w14:paraId="7D10C97C" w14:textId="167D41FC" w:rsidR="00531BCB" w:rsidRDefault="00531BCB" w:rsidP="00DE2CF2">
      <w:pPr>
        <w:rPr>
          <w:noProof/>
          <w14:ligatures w14:val="none"/>
        </w:rPr>
      </w:pPr>
    </w:p>
    <w:p w14:paraId="1312F67A" w14:textId="7A396392" w:rsidR="00CA2EA5" w:rsidRDefault="00531BCB" w:rsidP="00DE2CF2">
      <w:r>
        <w:rPr>
          <w:noProof/>
        </w:rPr>
        <w:lastRenderedPageBreak/>
        <w:drawing>
          <wp:inline distT="0" distB="0" distL="0" distR="0" wp14:anchorId="1358A47D" wp14:editId="39C6B99D">
            <wp:extent cx="3238781" cy="1486029"/>
            <wp:effectExtent l="0" t="0" r="0" b="0"/>
            <wp:docPr id="1407047299" name="Picture 1407047299"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pic:nvPicPr>
                  <pic:blipFill>
                    <a:blip r:embed="rId24">
                      <a:extLst>
                        <a:ext uri="{28A0092B-C50C-407E-A947-70E740481C1C}">
                          <a14:useLocalDpi xmlns:a14="http://schemas.microsoft.com/office/drawing/2010/main" val="0"/>
                        </a:ext>
                      </a:extLst>
                    </a:blip>
                    <a:stretch>
                      <a:fillRect/>
                    </a:stretch>
                  </pic:blipFill>
                  <pic:spPr>
                    <a:xfrm>
                      <a:off x="0" y="0"/>
                      <a:ext cx="3238781" cy="1486029"/>
                    </a:xfrm>
                    <a:prstGeom prst="rect">
                      <a:avLst/>
                    </a:prstGeom>
                  </pic:spPr>
                </pic:pic>
              </a:graphicData>
            </a:graphic>
          </wp:inline>
        </w:drawing>
      </w:r>
    </w:p>
    <w:p w14:paraId="3514FCEC" w14:textId="0C2E73BE" w:rsidR="00531BCB" w:rsidRDefault="00531BCB" w:rsidP="00DE2CF2">
      <w:r>
        <w:t>CH1 kết nối CH2</w:t>
      </w:r>
    </w:p>
    <w:p w14:paraId="39F9091E" w14:textId="770C9F50" w:rsidR="00531BCB" w:rsidRDefault="00531BCB" w:rsidP="00DE2CF2">
      <w:r>
        <w:rPr>
          <w:noProof/>
        </w:rPr>
        <w:drawing>
          <wp:inline distT="0" distB="0" distL="0" distR="0" wp14:anchorId="412787AA" wp14:editId="0D8BDA04">
            <wp:extent cx="3238781" cy="1318374"/>
            <wp:effectExtent l="0" t="0" r="0" b="0"/>
            <wp:docPr id="1284134600" name="Picture 1284134600"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25">
                      <a:extLst>
                        <a:ext uri="{28A0092B-C50C-407E-A947-70E740481C1C}">
                          <a14:useLocalDpi xmlns:a14="http://schemas.microsoft.com/office/drawing/2010/main" val="0"/>
                        </a:ext>
                      </a:extLst>
                    </a:blip>
                    <a:stretch>
                      <a:fillRect/>
                    </a:stretch>
                  </pic:blipFill>
                  <pic:spPr>
                    <a:xfrm>
                      <a:off x="0" y="0"/>
                      <a:ext cx="3238781" cy="1318374"/>
                    </a:xfrm>
                    <a:prstGeom prst="rect">
                      <a:avLst/>
                    </a:prstGeom>
                  </pic:spPr>
                </pic:pic>
              </a:graphicData>
            </a:graphic>
          </wp:inline>
        </w:drawing>
      </w:r>
    </w:p>
    <w:p w14:paraId="2210D893" w14:textId="6E0DF6E0" w:rsidR="00531BCB" w:rsidRDefault="00616E4A" w:rsidP="00DE2CF2">
      <w:r>
        <w:t>Tạo kết nối CH2</w:t>
      </w:r>
    </w:p>
    <w:p w14:paraId="222E5739" w14:textId="13179E26" w:rsidR="00616E4A" w:rsidRDefault="00616E4A" w:rsidP="00DE2CF2">
      <w:r>
        <w:rPr>
          <w:noProof/>
          <w14:ligatures w14:val="none"/>
        </w:rPr>
        <w:drawing>
          <wp:inline distT="0" distB="0" distL="0" distR="0" wp14:anchorId="0C1AD027" wp14:editId="70E6D75C">
            <wp:extent cx="3177815" cy="1348857"/>
            <wp:effectExtent l="0" t="0" r="3810" b="3810"/>
            <wp:docPr id="927852115" name="Picture 927852115"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52115" name="Picture 21" descr="A computer screen with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3177815" cy="1348857"/>
                    </a:xfrm>
                    <a:prstGeom prst="rect">
                      <a:avLst/>
                    </a:prstGeom>
                  </pic:spPr>
                </pic:pic>
              </a:graphicData>
            </a:graphic>
          </wp:inline>
        </w:drawing>
      </w:r>
    </w:p>
    <w:p w14:paraId="651AA90D" w14:textId="64FF0283" w:rsidR="00616E4A" w:rsidRDefault="00616E4A" w:rsidP="00DE2CF2">
      <w:r>
        <w:t>CH2 kết nối CH1</w:t>
      </w:r>
    </w:p>
    <w:p w14:paraId="5BC6B61E" w14:textId="112B1F5C" w:rsidR="00616E4A" w:rsidRPr="00DE2CF2" w:rsidRDefault="00616E4A" w:rsidP="00DE2CF2">
      <w:r>
        <w:rPr>
          <w:noProof/>
          <w14:ligatures w14:val="none"/>
        </w:rPr>
        <w:drawing>
          <wp:inline distT="0" distB="0" distL="0" distR="0" wp14:anchorId="3E5ED3D4" wp14:editId="3E9615A9">
            <wp:extent cx="3292125" cy="1447925"/>
            <wp:effectExtent l="0" t="0" r="3810" b="0"/>
            <wp:docPr id="784892158" name="Picture 784892158"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892158" name="Picture 22" descr="A computer screen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292125" cy="1447925"/>
                    </a:xfrm>
                    <a:prstGeom prst="rect">
                      <a:avLst/>
                    </a:prstGeom>
                  </pic:spPr>
                </pic:pic>
              </a:graphicData>
            </a:graphic>
          </wp:inline>
        </w:drawing>
      </w:r>
    </w:p>
    <w:p w14:paraId="0B6FD594" w14:textId="48202610" w:rsidR="006D797F" w:rsidRDefault="006D797F" w:rsidP="00585233">
      <w:pPr>
        <w:pStyle w:val="Heading2"/>
        <w:numPr>
          <w:ilvl w:val="1"/>
          <w:numId w:val="31"/>
        </w:numPr>
      </w:pPr>
      <w:bookmarkStart w:id="35" w:name="_Toc933843162"/>
      <w:bookmarkStart w:id="36" w:name="_Toc155222010"/>
      <w:r>
        <w:lastRenderedPageBreak/>
        <w:t>Tạo bảng</w:t>
      </w:r>
      <w:bookmarkEnd w:id="35"/>
      <w:bookmarkEnd w:id="36"/>
    </w:p>
    <w:p w14:paraId="47CBEE50" w14:textId="315195BC" w:rsidR="00585233" w:rsidRPr="00585233" w:rsidRDefault="00585233" w:rsidP="00585233">
      <w:pPr>
        <w:pStyle w:val="Heading3"/>
        <w:numPr>
          <w:ilvl w:val="2"/>
          <w:numId w:val="31"/>
        </w:numPr>
      </w:pPr>
      <w:bookmarkStart w:id="37" w:name="_Toc155222011"/>
      <w:r>
        <w:t>Bảng hải sản</w:t>
      </w:r>
      <w:bookmarkEnd w:id="37"/>
    </w:p>
    <w:p w14:paraId="7F0747F6" w14:textId="1C03BD78" w:rsidR="00961EDD" w:rsidRPr="00961EDD" w:rsidRDefault="00431206" w:rsidP="00961EDD">
      <w:r>
        <w:rPr>
          <w:noProof/>
          <w14:ligatures w14:val="none"/>
        </w:rPr>
        <w:drawing>
          <wp:inline distT="0" distB="0" distL="0" distR="0" wp14:anchorId="568855AC" wp14:editId="3687C082">
            <wp:extent cx="5182049" cy="876376"/>
            <wp:effectExtent l="0" t="0" r="0" b="0"/>
            <wp:docPr id="1655791419" name="Picture 1655791419"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791419" name="Picture 17" descr="A black background with blu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2049" cy="876376"/>
                    </a:xfrm>
                    <a:prstGeom prst="rect">
                      <a:avLst/>
                    </a:prstGeom>
                  </pic:spPr>
                </pic:pic>
              </a:graphicData>
            </a:graphic>
          </wp:inline>
        </w:drawing>
      </w:r>
    </w:p>
    <w:p w14:paraId="05C28673" w14:textId="417C51D7" w:rsidR="00B0350D" w:rsidRDefault="00B0350D" w:rsidP="00024375">
      <w:pPr>
        <w:pStyle w:val="Heading3"/>
        <w:numPr>
          <w:ilvl w:val="2"/>
          <w:numId w:val="31"/>
        </w:numPr>
      </w:pPr>
      <w:bookmarkStart w:id="38" w:name="_Toc155222012"/>
      <w:bookmarkStart w:id="39" w:name="_Toc822166589"/>
      <w:r>
        <w:t xml:space="preserve">Bảng </w:t>
      </w:r>
      <w:r w:rsidR="00961EDD">
        <w:t>cửa hàng</w:t>
      </w:r>
      <w:bookmarkEnd w:id="38"/>
      <w:r>
        <w:tab/>
      </w:r>
      <w:bookmarkEnd w:id="39"/>
    </w:p>
    <w:p w14:paraId="3FE54EFF" w14:textId="6AB2B01D" w:rsidR="00585233" w:rsidRPr="00585233" w:rsidRDefault="00585233" w:rsidP="00585233">
      <w:r>
        <w:rPr>
          <w:noProof/>
        </w:rPr>
        <w:drawing>
          <wp:inline distT="0" distB="0" distL="0" distR="0" wp14:anchorId="31127F1C" wp14:editId="74CD2B59">
            <wp:extent cx="5943600" cy="2393950"/>
            <wp:effectExtent l="0" t="0" r="0" b="6350"/>
            <wp:docPr id="2086205115" name="Picture 208620511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Open pho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2393950"/>
                    </a:xfrm>
                    <a:prstGeom prst="rect">
                      <a:avLst/>
                    </a:prstGeom>
                    <a:noFill/>
                    <a:ln>
                      <a:noFill/>
                    </a:ln>
                  </pic:spPr>
                </pic:pic>
              </a:graphicData>
            </a:graphic>
          </wp:inline>
        </w:drawing>
      </w:r>
    </w:p>
    <w:p w14:paraId="00BD4EC1" w14:textId="063BA1A8" w:rsidR="00585233" w:rsidRPr="00585233" w:rsidRDefault="00B0350D" w:rsidP="00585233">
      <w:pPr>
        <w:pStyle w:val="Heading3"/>
        <w:numPr>
          <w:ilvl w:val="2"/>
          <w:numId w:val="31"/>
        </w:numPr>
      </w:pPr>
      <w:bookmarkStart w:id="40" w:name="_Toc172670181"/>
      <w:bookmarkStart w:id="41" w:name="_Toc155222013"/>
      <w:r>
        <w:t>Bảng hóa đơn</w:t>
      </w:r>
      <w:bookmarkEnd w:id="40"/>
      <w:bookmarkEnd w:id="41"/>
    </w:p>
    <w:p w14:paraId="1FDF0AED" w14:textId="6819B854" w:rsidR="00585233" w:rsidRDefault="00585233" w:rsidP="00585233">
      <w:r>
        <w:rPr>
          <w:noProof/>
        </w:rPr>
        <w:drawing>
          <wp:inline distT="0" distB="0" distL="0" distR="0" wp14:anchorId="1C947379" wp14:editId="31E2B8A9">
            <wp:extent cx="5943600" cy="1621790"/>
            <wp:effectExtent l="0" t="0" r="0" b="0"/>
            <wp:docPr id="334569951" name="Picture 334569951"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pen photo"/>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1621790"/>
                    </a:xfrm>
                    <a:prstGeom prst="rect">
                      <a:avLst/>
                    </a:prstGeom>
                    <a:noFill/>
                    <a:ln>
                      <a:noFill/>
                    </a:ln>
                  </pic:spPr>
                </pic:pic>
              </a:graphicData>
            </a:graphic>
          </wp:inline>
        </w:drawing>
      </w:r>
    </w:p>
    <w:p w14:paraId="129AE895" w14:textId="5F0E1DFF" w:rsidR="00585233" w:rsidRPr="00585233" w:rsidRDefault="00585233" w:rsidP="00585233">
      <w:pPr>
        <w:pStyle w:val="Heading3"/>
        <w:numPr>
          <w:ilvl w:val="2"/>
          <w:numId w:val="31"/>
        </w:numPr>
      </w:pPr>
      <w:bookmarkStart w:id="42" w:name="_Toc155222014"/>
      <w:r>
        <w:t>Bảng Chi tiết hóa đơn</w:t>
      </w:r>
      <w:bookmarkEnd w:id="42"/>
    </w:p>
    <w:p w14:paraId="6A3BC900" w14:textId="77777777" w:rsidR="00585233" w:rsidRDefault="00585233" w:rsidP="00585233"/>
    <w:p w14:paraId="3056908E" w14:textId="32D7AB42" w:rsidR="00585233" w:rsidRPr="00585233" w:rsidRDefault="00585233" w:rsidP="00585233">
      <w:r>
        <w:rPr>
          <w:noProof/>
        </w:rPr>
        <w:lastRenderedPageBreak/>
        <w:drawing>
          <wp:inline distT="0" distB="0" distL="0" distR="0" wp14:anchorId="4DE1B92A" wp14:editId="5CC5B8E1">
            <wp:extent cx="5943600" cy="1993265"/>
            <wp:effectExtent l="0" t="0" r="0" b="6985"/>
            <wp:docPr id="1692439743" name="Picture 1692439743"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Open photo"/>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1993265"/>
                    </a:xfrm>
                    <a:prstGeom prst="rect">
                      <a:avLst/>
                    </a:prstGeom>
                    <a:noFill/>
                    <a:ln>
                      <a:noFill/>
                    </a:ln>
                  </pic:spPr>
                </pic:pic>
              </a:graphicData>
            </a:graphic>
          </wp:inline>
        </w:drawing>
      </w:r>
    </w:p>
    <w:p w14:paraId="2B43E1AC" w14:textId="434BD19F" w:rsidR="00B0350D" w:rsidRDefault="00B0350D" w:rsidP="00024375">
      <w:pPr>
        <w:pStyle w:val="Heading3"/>
        <w:numPr>
          <w:ilvl w:val="2"/>
          <w:numId w:val="31"/>
        </w:numPr>
      </w:pPr>
      <w:bookmarkStart w:id="43" w:name="_Toc132632245"/>
      <w:bookmarkStart w:id="44" w:name="_Toc155222015"/>
      <w:r>
        <w:t>Bảng khách hàng</w:t>
      </w:r>
      <w:bookmarkEnd w:id="43"/>
      <w:bookmarkEnd w:id="44"/>
    </w:p>
    <w:p w14:paraId="74DBFEBA" w14:textId="6FAF5F5A" w:rsidR="00585233" w:rsidRPr="00585233" w:rsidRDefault="00585233" w:rsidP="00585233">
      <w:r>
        <w:rPr>
          <w:noProof/>
        </w:rPr>
        <w:drawing>
          <wp:inline distT="0" distB="0" distL="0" distR="0" wp14:anchorId="74035BE1" wp14:editId="246DD99A">
            <wp:extent cx="5943600" cy="828040"/>
            <wp:effectExtent l="0" t="0" r="0" b="0"/>
            <wp:docPr id="1143729069" name="Picture 1143729069"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pen photo"/>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828040"/>
                    </a:xfrm>
                    <a:prstGeom prst="rect">
                      <a:avLst/>
                    </a:prstGeom>
                    <a:noFill/>
                    <a:ln>
                      <a:noFill/>
                    </a:ln>
                  </pic:spPr>
                </pic:pic>
              </a:graphicData>
            </a:graphic>
          </wp:inline>
        </w:drawing>
      </w:r>
    </w:p>
    <w:p w14:paraId="2440DA5B" w14:textId="50EF9B0B" w:rsidR="00B0350D" w:rsidRDefault="00B0350D" w:rsidP="00024375">
      <w:pPr>
        <w:pStyle w:val="Heading3"/>
        <w:numPr>
          <w:ilvl w:val="2"/>
          <w:numId w:val="31"/>
        </w:numPr>
      </w:pPr>
      <w:bookmarkStart w:id="45" w:name="_Toc1733920985"/>
      <w:bookmarkStart w:id="46" w:name="_Toc155222016"/>
      <w:r>
        <w:t>Bảng nhân viên bán hàng</w:t>
      </w:r>
      <w:bookmarkEnd w:id="45"/>
      <w:bookmarkEnd w:id="46"/>
    </w:p>
    <w:p w14:paraId="644C379C" w14:textId="3BA8E019" w:rsidR="00585233" w:rsidRPr="00585233" w:rsidRDefault="00585233" w:rsidP="00585233">
      <w:r>
        <w:rPr>
          <w:noProof/>
        </w:rPr>
        <w:drawing>
          <wp:inline distT="0" distB="0" distL="0" distR="0" wp14:anchorId="0295A089" wp14:editId="04F78F1A">
            <wp:extent cx="5943600" cy="1542415"/>
            <wp:effectExtent l="0" t="0" r="0" b="635"/>
            <wp:docPr id="728722685" name="Picture 728722685"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en phot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1542415"/>
                    </a:xfrm>
                    <a:prstGeom prst="rect">
                      <a:avLst/>
                    </a:prstGeom>
                    <a:noFill/>
                    <a:ln>
                      <a:noFill/>
                    </a:ln>
                  </pic:spPr>
                </pic:pic>
              </a:graphicData>
            </a:graphic>
          </wp:inline>
        </w:drawing>
      </w:r>
    </w:p>
    <w:p w14:paraId="2077B389" w14:textId="4A916F41" w:rsidR="00B0350D" w:rsidRDefault="00B0350D" w:rsidP="00024375">
      <w:pPr>
        <w:pStyle w:val="Heading3"/>
        <w:numPr>
          <w:ilvl w:val="2"/>
          <w:numId w:val="31"/>
        </w:numPr>
      </w:pPr>
      <w:bookmarkStart w:id="47" w:name="_Toc1408825488"/>
      <w:bookmarkStart w:id="48" w:name="_Toc155222017"/>
      <w:r>
        <w:lastRenderedPageBreak/>
        <w:t>Bảng quản lý kho</w:t>
      </w:r>
      <w:bookmarkEnd w:id="47"/>
      <w:bookmarkEnd w:id="48"/>
    </w:p>
    <w:p w14:paraId="65AF7824" w14:textId="25BFDBB1" w:rsidR="00585233" w:rsidRPr="00585233" w:rsidRDefault="00585233" w:rsidP="00585233">
      <w:r>
        <w:rPr>
          <w:noProof/>
        </w:rPr>
        <w:drawing>
          <wp:inline distT="0" distB="0" distL="0" distR="0" wp14:anchorId="0FF9B762" wp14:editId="7D8C8E26">
            <wp:extent cx="5943600" cy="3813810"/>
            <wp:effectExtent l="0" t="0" r="0" b="0"/>
            <wp:docPr id="783701234" name="Picture 783701234" descr="Open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pen pho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813810"/>
                    </a:xfrm>
                    <a:prstGeom prst="rect">
                      <a:avLst/>
                    </a:prstGeom>
                    <a:noFill/>
                    <a:ln>
                      <a:noFill/>
                    </a:ln>
                  </pic:spPr>
                </pic:pic>
              </a:graphicData>
            </a:graphic>
          </wp:inline>
        </w:drawing>
      </w:r>
    </w:p>
    <w:p w14:paraId="4431B834" w14:textId="06F526E0" w:rsidR="00F6363A" w:rsidRPr="00F6363A" w:rsidRDefault="00C239B8" w:rsidP="00024375">
      <w:pPr>
        <w:pStyle w:val="Heading2"/>
        <w:numPr>
          <w:ilvl w:val="1"/>
          <w:numId w:val="31"/>
        </w:numPr>
      </w:pPr>
      <w:bookmarkStart w:id="49" w:name="_Toc1176202246"/>
      <w:bookmarkStart w:id="50" w:name="_Toc155222018"/>
      <w:r>
        <w:t>Thêm dữ liệu</w:t>
      </w:r>
      <w:bookmarkEnd w:id="49"/>
      <w:bookmarkEnd w:id="50"/>
    </w:p>
    <w:p w14:paraId="4C42FA40" w14:textId="6BAEB525" w:rsidR="00684A20" w:rsidRDefault="00684A20" w:rsidP="00024375">
      <w:pPr>
        <w:pStyle w:val="Heading3"/>
        <w:numPr>
          <w:ilvl w:val="2"/>
          <w:numId w:val="31"/>
        </w:numPr>
      </w:pPr>
      <w:bookmarkStart w:id="51" w:name="_Toc60043623"/>
      <w:bookmarkStart w:id="52" w:name="_Toc155222019"/>
      <w:r>
        <w:t>Bảng cửa hàng</w:t>
      </w:r>
      <w:bookmarkEnd w:id="51"/>
      <w:bookmarkEnd w:id="52"/>
    </w:p>
    <w:p w14:paraId="3FB8EEBF" w14:textId="243D38D9" w:rsidR="00FD62A5" w:rsidRDefault="00FD62A5" w:rsidP="00FD62A5">
      <w:r>
        <w:t>CN1:</w:t>
      </w:r>
    </w:p>
    <w:p w14:paraId="056B4507" w14:textId="3095B868" w:rsidR="00361622" w:rsidRDefault="00E94718" w:rsidP="00FD62A5">
      <w:r w:rsidRPr="00E94718">
        <w:rPr>
          <w:noProof/>
        </w:rPr>
        <w:lastRenderedPageBreak/>
        <w:drawing>
          <wp:inline distT="0" distB="0" distL="0" distR="0" wp14:anchorId="7AD03A34" wp14:editId="023DD3FB">
            <wp:extent cx="5943600" cy="3404235"/>
            <wp:effectExtent l="0" t="0" r="0" b="5715"/>
            <wp:docPr id="1273425459" name="Picture 1273425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25459" name="Picture 1273425459"/>
                    <pic:cNvPicPr/>
                  </pic:nvPicPr>
                  <pic:blipFill>
                    <a:blip r:embed="rId35"/>
                    <a:stretch>
                      <a:fillRect/>
                    </a:stretch>
                  </pic:blipFill>
                  <pic:spPr>
                    <a:xfrm>
                      <a:off x="0" y="0"/>
                      <a:ext cx="5943600" cy="3404235"/>
                    </a:xfrm>
                    <a:prstGeom prst="rect">
                      <a:avLst/>
                    </a:prstGeom>
                  </pic:spPr>
                </pic:pic>
              </a:graphicData>
            </a:graphic>
          </wp:inline>
        </w:drawing>
      </w:r>
    </w:p>
    <w:p w14:paraId="2263D429" w14:textId="5A714718" w:rsidR="00FD62A5" w:rsidRDefault="00FD62A5" w:rsidP="00FD62A5">
      <w:r>
        <w:t>CN2:</w:t>
      </w:r>
    </w:p>
    <w:p w14:paraId="1497D35A" w14:textId="40E2ADDA" w:rsidR="00130554" w:rsidRPr="00FD62A5" w:rsidRDefault="00360692" w:rsidP="00FD62A5">
      <w:r w:rsidRPr="00360692">
        <w:rPr>
          <w:noProof/>
        </w:rPr>
        <w:drawing>
          <wp:inline distT="0" distB="0" distL="0" distR="0" wp14:anchorId="53345DBC" wp14:editId="23075592">
            <wp:extent cx="5943600" cy="3378835"/>
            <wp:effectExtent l="0" t="0" r="0" b="0"/>
            <wp:docPr id="502760305" name="Picture 502760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760305" name="Picture 1" descr="A screenshot of a computer&#10;&#10;Description automatically generated"/>
                    <pic:cNvPicPr/>
                  </pic:nvPicPr>
                  <pic:blipFill>
                    <a:blip r:embed="rId36"/>
                    <a:stretch>
                      <a:fillRect/>
                    </a:stretch>
                  </pic:blipFill>
                  <pic:spPr>
                    <a:xfrm>
                      <a:off x="0" y="0"/>
                      <a:ext cx="5943600" cy="3378835"/>
                    </a:xfrm>
                    <a:prstGeom prst="rect">
                      <a:avLst/>
                    </a:prstGeom>
                  </pic:spPr>
                </pic:pic>
              </a:graphicData>
            </a:graphic>
          </wp:inline>
        </w:drawing>
      </w:r>
    </w:p>
    <w:p w14:paraId="4087348E" w14:textId="0E26EF56" w:rsidR="00684A20" w:rsidRDefault="00684A20" w:rsidP="00024375">
      <w:pPr>
        <w:pStyle w:val="Heading3"/>
        <w:numPr>
          <w:ilvl w:val="2"/>
          <w:numId w:val="31"/>
        </w:numPr>
      </w:pPr>
      <w:bookmarkStart w:id="53" w:name="_Toc1422487415"/>
      <w:bookmarkStart w:id="54" w:name="_Toc155222020"/>
      <w:r>
        <w:t>Bảng hải sản</w:t>
      </w:r>
      <w:bookmarkEnd w:id="53"/>
      <w:bookmarkEnd w:id="54"/>
    </w:p>
    <w:p w14:paraId="5FC879C6" w14:textId="094420F4" w:rsidR="006036B4" w:rsidRDefault="006036B4" w:rsidP="006036B4">
      <w:r>
        <w:t>CN1:</w:t>
      </w:r>
    </w:p>
    <w:p w14:paraId="5540A2F6" w14:textId="55BD2870" w:rsidR="006036B4" w:rsidRDefault="005C0B12" w:rsidP="006036B4">
      <w:r w:rsidRPr="005C0B12">
        <w:rPr>
          <w:noProof/>
        </w:rPr>
        <w:lastRenderedPageBreak/>
        <w:drawing>
          <wp:inline distT="0" distB="0" distL="0" distR="0" wp14:anchorId="54C52F2C" wp14:editId="00BC80CB">
            <wp:extent cx="5943600" cy="3323590"/>
            <wp:effectExtent l="0" t="0" r="0" b="0"/>
            <wp:docPr id="519629551" name="Picture 5196295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29551" name="Picture 1" descr="A screenshot of a computer&#10;&#10;Description automatically generated"/>
                    <pic:cNvPicPr/>
                  </pic:nvPicPr>
                  <pic:blipFill>
                    <a:blip r:embed="rId37"/>
                    <a:stretch>
                      <a:fillRect/>
                    </a:stretch>
                  </pic:blipFill>
                  <pic:spPr>
                    <a:xfrm>
                      <a:off x="0" y="0"/>
                      <a:ext cx="5943600" cy="3323590"/>
                    </a:xfrm>
                    <a:prstGeom prst="rect">
                      <a:avLst/>
                    </a:prstGeom>
                  </pic:spPr>
                </pic:pic>
              </a:graphicData>
            </a:graphic>
          </wp:inline>
        </w:drawing>
      </w:r>
    </w:p>
    <w:p w14:paraId="70A508B8" w14:textId="6A9F4E9A" w:rsidR="006036B4" w:rsidRDefault="006036B4" w:rsidP="006036B4">
      <w:r>
        <w:t>CN2:</w:t>
      </w:r>
    </w:p>
    <w:p w14:paraId="2DC3CC7A" w14:textId="290A7D89" w:rsidR="00D64277" w:rsidRPr="006036B4" w:rsidRDefault="00D64277" w:rsidP="006036B4">
      <w:r w:rsidRPr="00D64277">
        <w:rPr>
          <w:noProof/>
        </w:rPr>
        <w:drawing>
          <wp:inline distT="0" distB="0" distL="0" distR="0" wp14:anchorId="127EB482" wp14:editId="5B844E34">
            <wp:extent cx="5943600" cy="3344545"/>
            <wp:effectExtent l="0" t="0" r="0" b="8255"/>
            <wp:docPr id="300083684" name="Picture 3000836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083684" name="Picture 1" descr="A screenshot of a computer&#10;&#10;Description automatically generated"/>
                    <pic:cNvPicPr/>
                  </pic:nvPicPr>
                  <pic:blipFill>
                    <a:blip r:embed="rId38"/>
                    <a:stretch>
                      <a:fillRect/>
                    </a:stretch>
                  </pic:blipFill>
                  <pic:spPr>
                    <a:xfrm>
                      <a:off x="0" y="0"/>
                      <a:ext cx="5943600" cy="3344545"/>
                    </a:xfrm>
                    <a:prstGeom prst="rect">
                      <a:avLst/>
                    </a:prstGeom>
                  </pic:spPr>
                </pic:pic>
              </a:graphicData>
            </a:graphic>
          </wp:inline>
        </w:drawing>
      </w:r>
    </w:p>
    <w:p w14:paraId="1DF7F41E" w14:textId="33518499" w:rsidR="00684A20" w:rsidRDefault="00684A20" w:rsidP="00024375">
      <w:pPr>
        <w:pStyle w:val="Heading3"/>
        <w:numPr>
          <w:ilvl w:val="2"/>
          <w:numId w:val="31"/>
        </w:numPr>
      </w:pPr>
      <w:bookmarkStart w:id="55" w:name="_Toc271792317"/>
      <w:bookmarkStart w:id="56" w:name="_Toc155222021"/>
      <w:r>
        <w:t>Bảng hóa đơn</w:t>
      </w:r>
      <w:bookmarkEnd w:id="55"/>
      <w:bookmarkEnd w:id="56"/>
    </w:p>
    <w:p w14:paraId="332F7C6C" w14:textId="28BDF334" w:rsidR="007001D0" w:rsidRDefault="007001D0" w:rsidP="007001D0">
      <w:r>
        <w:t>CN1:</w:t>
      </w:r>
    </w:p>
    <w:p w14:paraId="05EA94DF" w14:textId="5F39F9A1" w:rsidR="007001D0" w:rsidRDefault="007001D0" w:rsidP="007001D0">
      <w:r w:rsidRPr="007001D0">
        <w:rPr>
          <w:noProof/>
        </w:rPr>
        <w:lastRenderedPageBreak/>
        <w:drawing>
          <wp:inline distT="0" distB="0" distL="0" distR="0" wp14:anchorId="4E2A704D" wp14:editId="4E6EEE13">
            <wp:extent cx="5943600" cy="3319780"/>
            <wp:effectExtent l="0" t="0" r="0" b="0"/>
            <wp:docPr id="163424167" name="Picture 1634241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4167" name="Picture 1" descr="A screenshot of a computer&#10;&#10;Description automatically generated"/>
                    <pic:cNvPicPr/>
                  </pic:nvPicPr>
                  <pic:blipFill>
                    <a:blip r:embed="rId39"/>
                    <a:stretch>
                      <a:fillRect/>
                    </a:stretch>
                  </pic:blipFill>
                  <pic:spPr>
                    <a:xfrm>
                      <a:off x="0" y="0"/>
                      <a:ext cx="5943600" cy="3319780"/>
                    </a:xfrm>
                    <a:prstGeom prst="rect">
                      <a:avLst/>
                    </a:prstGeom>
                  </pic:spPr>
                </pic:pic>
              </a:graphicData>
            </a:graphic>
          </wp:inline>
        </w:drawing>
      </w:r>
    </w:p>
    <w:p w14:paraId="4F1DE975" w14:textId="5733355F" w:rsidR="007001D0" w:rsidRDefault="007001D0" w:rsidP="007001D0">
      <w:r>
        <w:t>CN2:</w:t>
      </w:r>
    </w:p>
    <w:p w14:paraId="0F2B25C4" w14:textId="72B02427" w:rsidR="00392E5E" w:rsidRDefault="00392E5E" w:rsidP="007001D0">
      <w:r w:rsidRPr="00392E5E">
        <w:rPr>
          <w:noProof/>
        </w:rPr>
        <w:drawing>
          <wp:inline distT="0" distB="0" distL="0" distR="0" wp14:anchorId="6A67F296" wp14:editId="1F64F54A">
            <wp:extent cx="5943600" cy="3326765"/>
            <wp:effectExtent l="0" t="0" r="0" b="6985"/>
            <wp:docPr id="1998363092" name="Picture 19983630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363092" name="Picture 1" descr="A screenshot of a computer&#10;&#10;Description automatically generated"/>
                    <pic:cNvPicPr/>
                  </pic:nvPicPr>
                  <pic:blipFill>
                    <a:blip r:embed="rId40"/>
                    <a:stretch>
                      <a:fillRect/>
                    </a:stretch>
                  </pic:blipFill>
                  <pic:spPr>
                    <a:xfrm>
                      <a:off x="0" y="0"/>
                      <a:ext cx="5943600" cy="3326765"/>
                    </a:xfrm>
                    <a:prstGeom prst="rect">
                      <a:avLst/>
                    </a:prstGeom>
                  </pic:spPr>
                </pic:pic>
              </a:graphicData>
            </a:graphic>
          </wp:inline>
        </w:drawing>
      </w:r>
    </w:p>
    <w:p w14:paraId="4C97482C" w14:textId="2F9BAFA7" w:rsidR="00F6363A" w:rsidRDefault="00F6363A" w:rsidP="00024375">
      <w:pPr>
        <w:pStyle w:val="Heading3"/>
        <w:numPr>
          <w:ilvl w:val="2"/>
          <w:numId w:val="31"/>
        </w:numPr>
      </w:pPr>
      <w:bookmarkStart w:id="57" w:name="_Toc882674179"/>
      <w:bookmarkStart w:id="58" w:name="_Toc155222022"/>
      <w:r>
        <w:t>Bảng chi tiết hóa đơn</w:t>
      </w:r>
      <w:bookmarkEnd w:id="57"/>
      <w:bookmarkEnd w:id="58"/>
    </w:p>
    <w:p w14:paraId="3DD93114" w14:textId="53119C24" w:rsidR="00F6363A" w:rsidRDefault="00F6363A" w:rsidP="00F6363A">
      <w:r>
        <w:t>CN</w:t>
      </w:r>
      <w:r w:rsidR="00990249">
        <w:t>1:</w:t>
      </w:r>
    </w:p>
    <w:p w14:paraId="1BA1464B" w14:textId="37E166E4" w:rsidR="005F5F0F" w:rsidRDefault="005F5F0F" w:rsidP="00F6363A">
      <w:r w:rsidRPr="005F5F0F">
        <w:rPr>
          <w:noProof/>
        </w:rPr>
        <w:lastRenderedPageBreak/>
        <w:drawing>
          <wp:inline distT="0" distB="0" distL="0" distR="0" wp14:anchorId="5D351BA8" wp14:editId="61704D95">
            <wp:extent cx="5943600" cy="3375025"/>
            <wp:effectExtent l="0" t="0" r="0" b="0"/>
            <wp:docPr id="227180991" name="Picture 2271809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80991" name="Picture 1" descr="A screenshot of a computer&#10;&#10;Description automatically generated"/>
                    <pic:cNvPicPr/>
                  </pic:nvPicPr>
                  <pic:blipFill>
                    <a:blip r:embed="rId41"/>
                    <a:stretch>
                      <a:fillRect/>
                    </a:stretch>
                  </pic:blipFill>
                  <pic:spPr>
                    <a:xfrm>
                      <a:off x="0" y="0"/>
                      <a:ext cx="5943600" cy="3375025"/>
                    </a:xfrm>
                    <a:prstGeom prst="rect">
                      <a:avLst/>
                    </a:prstGeom>
                  </pic:spPr>
                </pic:pic>
              </a:graphicData>
            </a:graphic>
          </wp:inline>
        </w:drawing>
      </w:r>
    </w:p>
    <w:p w14:paraId="43434833" w14:textId="1565D412" w:rsidR="00990249" w:rsidRDefault="00990249" w:rsidP="00F6363A">
      <w:r>
        <w:t>CN2:</w:t>
      </w:r>
    </w:p>
    <w:p w14:paraId="0DBDDD7C" w14:textId="1EC1485E" w:rsidR="005F5F0F" w:rsidRPr="00F6363A" w:rsidRDefault="00ED1609" w:rsidP="00F6363A">
      <w:r w:rsidRPr="00ED1609">
        <w:rPr>
          <w:noProof/>
        </w:rPr>
        <w:drawing>
          <wp:inline distT="0" distB="0" distL="0" distR="0" wp14:anchorId="7801EDA6" wp14:editId="751EA586">
            <wp:extent cx="5943600" cy="3395980"/>
            <wp:effectExtent l="0" t="0" r="0" b="0"/>
            <wp:docPr id="1368156917" name="Picture 13681569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56917" name="Picture 1" descr="A screenshot of a computer&#10;&#10;Description automatically generated"/>
                    <pic:cNvPicPr/>
                  </pic:nvPicPr>
                  <pic:blipFill>
                    <a:blip r:embed="rId42"/>
                    <a:stretch>
                      <a:fillRect/>
                    </a:stretch>
                  </pic:blipFill>
                  <pic:spPr>
                    <a:xfrm>
                      <a:off x="0" y="0"/>
                      <a:ext cx="5943600" cy="3395980"/>
                    </a:xfrm>
                    <a:prstGeom prst="rect">
                      <a:avLst/>
                    </a:prstGeom>
                  </pic:spPr>
                </pic:pic>
              </a:graphicData>
            </a:graphic>
          </wp:inline>
        </w:drawing>
      </w:r>
    </w:p>
    <w:p w14:paraId="4C5CF625" w14:textId="6CBD3AF0" w:rsidR="00684A20" w:rsidRDefault="00684A20" w:rsidP="00024375">
      <w:pPr>
        <w:pStyle w:val="Heading3"/>
        <w:numPr>
          <w:ilvl w:val="2"/>
          <w:numId w:val="31"/>
        </w:numPr>
      </w:pPr>
      <w:bookmarkStart w:id="59" w:name="_Toc1667896080"/>
      <w:bookmarkStart w:id="60" w:name="_Toc155222023"/>
      <w:r>
        <w:t>Bảng khách hàng</w:t>
      </w:r>
      <w:bookmarkEnd w:id="59"/>
      <w:bookmarkEnd w:id="60"/>
    </w:p>
    <w:p w14:paraId="6315F482" w14:textId="5A1F2106" w:rsidR="002269C8" w:rsidRDefault="002269C8" w:rsidP="002269C8">
      <w:r>
        <w:t>CN1:</w:t>
      </w:r>
    </w:p>
    <w:p w14:paraId="587F41C9" w14:textId="21546EEE" w:rsidR="002269C8" w:rsidRDefault="002269C8" w:rsidP="002269C8">
      <w:r w:rsidRPr="002269C8">
        <w:rPr>
          <w:noProof/>
        </w:rPr>
        <w:lastRenderedPageBreak/>
        <w:drawing>
          <wp:inline distT="0" distB="0" distL="0" distR="0" wp14:anchorId="3F305AFB" wp14:editId="0D9D7A79">
            <wp:extent cx="5943600" cy="3363595"/>
            <wp:effectExtent l="0" t="0" r="0" b="8255"/>
            <wp:docPr id="815740771" name="Picture 8157407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740771" name="Picture 1" descr="A screenshot of a computer&#10;&#10;Description automatically generated"/>
                    <pic:cNvPicPr/>
                  </pic:nvPicPr>
                  <pic:blipFill>
                    <a:blip r:embed="rId43"/>
                    <a:stretch>
                      <a:fillRect/>
                    </a:stretch>
                  </pic:blipFill>
                  <pic:spPr>
                    <a:xfrm>
                      <a:off x="0" y="0"/>
                      <a:ext cx="5943600" cy="3363595"/>
                    </a:xfrm>
                    <a:prstGeom prst="rect">
                      <a:avLst/>
                    </a:prstGeom>
                  </pic:spPr>
                </pic:pic>
              </a:graphicData>
            </a:graphic>
          </wp:inline>
        </w:drawing>
      </w:r>
    </w:p>
    <w:p w14:paraId="059C7CDC" w14:textId="37A59A79" w:rsidR="002269C8" w:rsidRDefault="002269C8" w:rsidP="002269C8">
      <w:r>
        <w:t>CN2:</w:t>
      </w:r>
    </w:p>
    <w:p w14:paraId="67C58405" w14:textId="6FE3B7A9" w:rsidR="002269C8" w:rsidRPr="002269C8" w:rsidRDefault="00A55B67" w:rsidP="002269C8">
      <w:r w:rsidRPr="00A55B67">
        <w:rPr>
          <w:noProof/>
        </w:rPr>
        <w:drawing>
          <wp:inline distT="0" distB="0" distL="0" distR="0" wp14:anchorId="0E09BA85" wp14:editId="130061EC">
            <wp:extent cx="5943600" cy="3345180"/>
            <wp:effectExtent l="0" t="0" r="0" b="7620"/>
            <wp:docPr id="2141117709" name="Picture 21411177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117709" name="Picture 1" descr="A screenshot of a computer&#10;&#10;Description automatically generated"/>
                    <pic:cNvPicPr/>
                  </pic:nvPicPr>
                  <pic:blipFill>
                    <a:blip r:embed="rId44"/>
                    <a:stretch>
                      <a:fillRect/>
                    </a:stretch>
                  </pic:blipFill>
                  <pic:spPr>
                    <a:xfrm>
                      <a:off x="0" y="0"/>
                      <a:ext cx="5943600" cy="3345180"/>
                    </a:xfrm>
                    <a:prstGeom prst="rect">
                      <a:avLst/>
                    </a:prstGeom>
                  </pic:spPr>
                </pic:pic>
              </a:graphicData>
            </a:graphic>
          </wp:inline>
        </w:drawing>
      </w:r>
    </w:p>
    <w:p w14:paraId="255BBBB7" w14:textId="5E1C007B" w:rsidR="00684A20" w:rsidRDefault="00684A20" w:rsidP="00024375">
      <w:pPr>
        <w:pStyle w:val="Heading3"/>
        <w:numPr>
          <w:ilvl w:val="2"/>
          <w:numId w:val="31"/>
        </w:numPr>
      </w:pPr>
      <w:bookmarkStart w:id="61" w:name="_Toc191528672"/>
      <w:bookmarkStart w:id="62" w:name="_Toc155222024"/>
      <w:r>
        <w:t>Bảng nhân viên</w:t>
      </w:r>
      <w:bookmarkEnd w:id="61"/>
      <w:bookmarkEnd w:id="62"/>
      <w:r>
        <w:t xml:space="preserve"> </w:t>
      </w:r>
    </w:p>
    <w:p w14:paraId="7DA4DDE2" w14:textId="2017C17E" w:rsidR="00C811C7" w:rsidRDefault="00C811C7" w:rsidP="00C811C7">
      <w:r>
        <w:t>CN1:</w:t>
      </w:r>
    </w:p>
    <w:p w14:paraId="63B6B18E" w14:textId="69DE5AFA" w:rsidR="00C811C7" w:rsidRDefault="00C811C7" w:rsidP="00C811C7">
      <w:r>
        <w:rPr>
          <w:noProof/>
        </w:rPr>
        <w:lastRenderedPageBreak/>
        <w:drawing>
          <wp:inline distT="0" distB="0" distL="0" distR="0" wp14:anchorId="1255244E" wp14:editId="05B07E11">
            <wp:extent cx="5943600" cy="3350260"/>
            <wp:effectExtent l="0" t="0" r="0" b="2540"/>
            <wp:docPr id="240713493" name="Picture 2407134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13493"/>
                    <pic:cNvPicPr/>
                  </pic:nvPicPr>
                  <pic:blipFill>
                    <a:blip r:embed="rId45">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inline>
        </w:drawing>
      </w:r>
    </w:p>
    <w:p w14:paraId="2DC83B60" w14:textId="5558DB34" w:rsidR="00180978" w:rsidRDefault="00180978" w:rsidP="00024375">
      <w:pPr>
        <w:pStyle w:val="Heading3"/>
        <w:numPr>
          <w:ilvl w:val="2"/>
          <w:numId w:val="31"/>
        </w:numPr>
      </w:pPr>
      <w:bookmarkStart w:id="63" w:name="_Toc2109135057"/>
      <w:bookmarkStart w:id="64" w:name="_Toc155222025"/>
      <w:r>
        <w:t>Bảng nhân viên bán hàng</w:t>
      </w:r>
      <w:bookmarkEnd w:id="63"/>
      <w:bookmarkEnd w:id="64"/>
    </w:p>
    <w:p w14:paraId="6AC08894" w14:textId="718A4A08" w:rsidR="00180978" w:rsidRDefault="00180978" w:rsidP="00180978">
      <w:r>
        <w:t>CN1:</w:t>
      </w:r>
    </w:p>
    <w:p w14:paraId="27268050" w14:textId="304F476C" w:rsidR="00E5565C" w:rsidRPr="00180978" w:rsidRDefault="00E5565C" w:rsidP="00180978">
      <w:r w:rsidRPr="00E5565C">
        <w:rPr>
          <w:noProof/>
        </w:rPr>
        <w:drawing>
          <wp:inline distT="0" distB="0" distL="0" distR="0" wp14:anchorId="6C73CBE7" wp14:editId="34E2CDE1">
            <wp:extent cx="5943600" cy="3304540"/>
            <wp:effectExtent l="0" t="0" r="0" b="0"/>
            <wp:docPr id="1378937906" name="Picture 13789379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937906" name="Picture 1" descr="A screenshot of a computer&#10;&#10;Description automatically generated"/>
                    <pic:cNvPicPr/>
                  </pic:nvPicPr>
                  <pic:blipFill>
                    <a:blip r:embed="rId46"/>
                    <a:stretch>
                      <a:fillRect/>
                    </a:stretch>
                  </pic:blipFill>
                  <pic:spPr>
                    <a:xfrm>
                      <a:off x="0" y="0"/>
                      <a:ext cx="5943600" cy="3304540"/>
                    </a:xfrm>
                    <a:prstGeom prst="rect">
                      <a:avLst/>
                    </a:prstGeom>
                  </pic:spPr>
                </pic:pic>
              </a:graphicData>
            </a:graphic>
          </wp:inline>
        </w:drawing>
      </w:r>
    </w:p>
    <w:p w14:paraId="7B6705F1" w14:textId="77777777" w:rsidR="00C811C7" w:rsidRPr="00C811C7" w:rsidRDefault="00C811C7" w:rsidP="00C811C7"/>
    <w:p w14:paraId="4B3D1FE4" w14:textId="4CB01973" w:rsidR="00684A20" w:rsidRDefault="00684A20" w:rsidP="00024375">
      <w:pPr>
        <w:pStyle w:val="Heading3"/>
        <w:numPr>
          <w:ilvl w:val="2"/>
          <w:numId w:val="31"/>
        </w:numPr>
      </w:pPr>
      <w:bookmarkStart w:id="65" w:name="_Toc155222026"/>
      <w:bookmarkStart w:id="66" w:name="_Toc1240776173"/>
      <w:r>
        <w:lastRenderedPageBreak/>
        <w:t>Bảng quản lý kho</w:t>
      </w:r>
      <w:bookmarkEnd w:id="65"/>
      <w:r>
        <w:tab/>
      </w:r>
      <w:bookmarkEnd w:id="66"/>
    </w:p>
    <w:p w14:paraId="7430557C" w14:textId="6268FD20" w:rsidR="00F00AFD" w:rsidRDefault="00F00AFD" w:rsidP="00F00AFD">
      <w:r>
        <w:t>CN1:</w:t>
      </w:r>
    </w:p>
    <w:p w14:paraId="6C61B32A" w14:textId="7E0395C7" w:rsidR="0042414C" w:rsidRPr="00F00AFD" w:rsidRDefault="00F00AFD" w:rsidP="00F00AFD">
      <w:r w:rsidRPr="00F00AFD">
        <w:rPr>
          <w:noProof/>
        </w:rPr>
        <w:drawing>
          <wp:inline distT="0" distB="0" distL="0" distR="0" wp14:anchorId="215A59D1" wp14:editId="7E02A35E">
            <wp:extent cx="5943600" cy="3411855"/>
            <wp:effectExtent l="0" t="0" r="0" b="0"/>
            <wp:docPr id="683487370" name="Picture 6834873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487370" name="Picture 1" descr="A screenshot of a computer&#10;&#10;Description automatically generated"/>
                    <pic:cNvPicPr/>
                  </pic:nvPicPr>
                  <pic:blipFill>
                    <a:blip r:embed="rId47"/>
                    <a:stretch>
                      <a:fillRect/>
                    </a:stretch>
                  </pic:blipFill>
                  <pic:spPr>
                    <a:xfrm>
                      <a:off x="0" y="0"/>
                      <a:ext cx="5943600" cy="3411855"/>
                    </a:xfrm>
                    <a:prstGeom prst="rect">
                      <a:avLst/>
                    </a:prstGeom>
                  </pic:spPr>
                </pic:pic>
              </a:graphicData>
            </a:graphic>
          </wp:inline>
        </w:drawing>
      </w:r>
    </w:p>
    <w:p w14:paraId="2D23AA24" w14:textId="796F5C8C" w:rsidR="00684A20" w:rsidRDefault="00E57134" w:rsidP="00024375">
      <w:pPr>
        <w:pStyle w:val="Heading2"/>
        <w:numPr>
          <w:ilvl w:val="1"/>
          <w:numId w:val="31"/>
        </w:numPr>
      </w:pPr>
      <w:bookmarkStart w:id="67" w:name="_Toc238755684"/>
      <w:bookmarkStart w:id="68" w:name="_Toc155222027"/>
      <w:r>
        <w:t>Thêm, xóa</w:t>
      </w:r>
      <w:r w:rsidR="00052AA1">
        <w:t>,</w:t>
      </w:r>
      <w:r>
        <w:t xml:space="preserve"> sửa trong RavenDB</w:t>
      </w:r>
      <w:bookmarkEnd w:id="67"/>
      <w:bookmarkEnd w:id="68"/>
    </w:p>
    <w:p w14:paraId="20542AFB" w14:textId="7F5485F1" w:rsidR="003408D8" w:rsidRDefault="003408D8" w:rsidP="00024375">
      <w:pPr>
        <w:pStyle w:val="Heading3"/>
        <w:numPr>
          <w:ilvl w:val="2"/>
          <w:numId w:val="31"/>
        </w:numPr>
      </w:pPr>
      <w:bookmarkStart w:id="69" w:name="_Toc1279419048"/>
      <w:bookmarkStart w:id="70" w:name="_Toc155222028"/>
      <w:r>
        <w:t>Thêm dữ liệu</w:t>
      </w:r>
      <w:bookmarkEnd w:id="69"/>
      <w:bookmarkEnd w:id="70"/>
    </w:p>
    <w:p w14:paraId="376EB605" w14:textId="316DF887" w:rsidR="00455C6F" w:rsidRDefault="00F1049D" w:rsidP="00455C6F">
      <w:r>
        <w:t>CH2</w:t>
      </w:r>
      <w:r w:rsidR="004774D9">
        <w:t xml:space="preserve">: </w:t>
      </w:r>
      <w:r w:rsidR="00D0719B">
        <w:t xml:space="preserve">thêm dữ liệu vào bảng </w:t>
      </w:r>
      <w:r w:rsidR="00B164B1">
        <w:t xml:space="preserve">NHANVIEN </w:t>
      </w:r>
      <w:r w:rsidR="00562371">
        <w:t>cho CH1</w:t>
      </w:r>
    </w:p>
    <w:p w14:paraId="4B0966B9" w14:textId="7604BBBB" w:rsidR="006F6E53" w:rsidRDefault="006F6E53" w:rsidP="00455C6F">
      <w:r>
        <w:rPr>
          <w:noProof/>
          <w14:ligatures w14:val="none"/>
        </w:rPr>
        <w:drawing>
          <wp:inline distT="0" distB="0" distL="0" distR="0" wp14:anchorId="2EA2F4D6" wp14:editId="1FCD865E">
            <wp:extent cx="5943600" cy="802005"/>
            <wp:effectExtent l="0" t="0" r="0" b="0"/>
            <wp:docPr id="1843131431" name="Picture 184313143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31431" name="Picture 1" descr="A black screen with whit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5943600" cy="802005"/>
                    </a:xfrm>
                    <a:prstGeom prst="rect">
                      <a:avLst/>
                    </a:prstGeom>
                  </pic:spPr>
                </pic:pic>
              </a:graphicData>
            </a:graphic>
          </wp:inline>
        </w:drawing>
      </w:r>
    </w:p>
    <w:p w14:paraId="3C7FDB35" w14:textId="71969AEA" w:rsidR="00C27188" w:rsidRDefault="0046613F" w:rsidP="00455C6F">
      <w:r>
        <w:t>Kết quả thêm</w:t>
      </w:r>
      <w:r w:rsidR="006A5C92">
        <w:t xml:space="preserve"> thành công</w:t>
      </w:r>
      <w:r>
        <w:t xml:space="preserve"> </w:t>
      </w:r>
      <w:r w:rsidR="001B741E">
        <w:t>NHANVIEN NV1</w:t>
      </w:r>
      <w:r w:rsidR="001D5F6F">
        <w:t>1</w:t>
      </w:r>
    </w:p>
    <w:p w14:paraId="1C106627" w14:textId="450077A5" w:rsidR="006F6E53" w:rsidRDefault="006F6E53" w:rsidP="00455C6F">
      <w:r>
        <w:rPr>
          <w:noProof/>
          <w14:ligatures w14:val="none"/>
        </w:rPr>
        <w:drawing>
          <wp:inline distT="0" distB="0" distL="0" distR="0" wp14:anchorId="3DFABE4C" wp14:editId="151F8FF6">
            <wp:extent cx="4153260" cy="1356478"/>
            <wp:effectExtent l="0" t="0" r="0" b="0"/>
            <wp:docPr id="1711134576" name="Picture 17111345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34576" name="Picture 2" descr="A screenshot of a compu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4153260" cy="1356478"/>
                    </a:xfrm>
                    <a:prstGeom prst="rect">
                      <a:avLst/>
                    </a:prstGeom>
                  </pic:spPr>
                </pic:pic>
              </a:graphicData>
            </a:graphic>
          </wp:inline>
        </w:drawing>
      </w:r>
    </w:p>
    <w:p w14:paraId="7DCDACA0" w14:textId="047C12BD" w:rsidR="0046613F" w:rsidRDefault="0046613F" w:rsidP="00455C6F">
      <w:r>
        <w:lastRenderedPageBreak/>
        <w:t>Bảng NHANVIEN sau khi thêm</w:t>
      </w:r>
      <w:r w:rsidR="00EC7E18">
        <w:t xml:space="preserve"> NHANVIEN</w:t>
      </w:r>
      <w:r>
        <w:t xml:space="preserve"> NV11</w:t>
      </w:r>
    </w:p>
    <w:p w14:paraId="6E1082CC" w14:textId="15FD7B51" w:rsidR="006F6E53" w:rsidRPr="00455C6F" w:rsidRDefault="006F6E53" w:rsidP="00455C6F">
      <w:r>
        <w:rPr>
          <w:noProof/>
          <w14:ligatures w14:val="none"/>
        </w:rPr>
        <w:drawing>
          <wp:inline distT="0" distB="0" distL="0" distR="0" wp14:anchorId="38708FCB" wp14:editId="0C382961">
            <wp:extent cx="5943600" cy="1755775"/>
            <wp:effectExtent l="0" t="0" r="0" b="0"/>
            <wp:docPr id="755260693" name="Picture 75526069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260693" name="Picture 3"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1755775"/>
                    </a:xfrm>
                    <a:prstGeom prst="rect">
                      <a:avLst/>
                    </a:prstGeom>
                  </pic:spPr>
                </pic:pic>
              </a:graphicData>
            </a:graphic>
          </wp:inline>
        </w:drawing>
      </w:r>
    </w:p>
    <w:p w14:paraId="76AE9B9E" w14:textId="5BC3E5B7" w:rsidR="00052AA1" w:rsidRDefault="00052AA1" w:rsidP="00024375">
      <w:pPr>
        <w:pStyle w:val="Heading3"/>
        <w:numPr>
          <w:ilvl w:val="2"/>
          <w:numId w:val="31"/>
        </w:numPr>
      </w:pPr>
      <w:bookmarkStart w:id="71" w:name="_Toc1361643989"/>
      <w:bookmarkStart w:id="72" w:name="_Toc155222029"/>
      <w:r>
        <w:t>Xóa dữ liệu</w:t>
      </w:r>
      <w:bookmarkEnd w:id="71"/>
      <w:bookmarkEnd w:id="72"/>
    </w:p>
    <w:p w14:paraId="191B61DE" w14:textId="1417D674" w:rsidR="005167AE" w:rsidRDefault="005167AE" w:rsidP="006F6E53">
      <w:r>
        <w:rPr>
          <w:noProof/>
        </w:rPr>
        <w:drawing>
          <wp:inline distT="0" distB="0" distL="0" distR="0" wp14:anchorId="534BAA77" wp14:editId="0B3F3D1A">
            <wp:extent cx="4637405" cy="2122805"/>
            <wp:effectExtent l="0" t="0" r="0" b="0"/>
            <wp:docPr id="1184540025" name="Picture 7"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 description availabl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37405" cy="2122805"/>
                    </a:xfrm>
                    <a:prstGeom prst="rect">
                      <a:avLst/>
                    </a:prstGeom>
                    <a:noFill/>
                    <a:ln>
                      <a:noFill/>
                    </a:ln>
                  </pic:spPr>
                </pic:pic>
              </a:graphicData>
            </a:graphic>
          </wp:inline>
        </w:drawing>
      </w:r>
    </w:p>
    <w:p w14:paraId="0EECFE8F" w14:textId="5CCBFFA6" w:rsidR="00242269" w:rsidRDefault="00214B9E" w:rsidP="006F6E53">
      <w:r w:rsidRPr="00097474">
        <w:t>CH</w:t>
      </w:r>
      <w:r w:rsidR="00097474" w:rsidRPr="00097474">
        <w:t>1</w:t>
      </w:r>
      <w:r w:rsidR="000D0BA1">
        <w:t>:</w:t>
      </w:r>
      <w:r w:rsidR="00097474" w:rsidRPr="00097474">
        <w:t xml:space="preserve"> </w:t>
      </w:r>
      <w:r w:rsidR="00304E2D">
        <w:t>bảng HOADON trước khi xoá</w:t>
      </w:r>
    </w:p>
    <w:p w14:paraId="5B129C34" w14:textId="7877C9EC" w:rsidR="006F6E53" w:rsidRDefault="001609B1" w:rsidP="006F6E53">
      <w:r>
        <w:rPr>
          <w:noProof/>
          <w14:ligatures w14:val="none"/>
        </w:rPr>
        <w:drawing>
          <wp:inline distT="0" distB="0" distL="0" distR="0" wp14:anchorId="268A4FAF" wp14:editId="760DD884">
            <wp:extent cx="5943600" cy="1536700"/>
            <wp:effectExtent l="0" t="0" r="0" b="6350"/>
            <wp:docPr id="1488865756" name="Picture 14888657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865756" name="Picture 4"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1536700"/>
                    </a:xfrm>
                    <a:prstGeom prst="rect">
                      <a:avLst/>
                    </a:prstGeom>
                  </pic:spPr>
                </pic:pic>
              </a:graphicData>
            </a:graphic>
          </wp:inline>
        </w:drawing>
      </w:r>
      <w:r w:rsidR="00097474">
        <w:t xml:space="preserve"> </w:t>
      </w:r>
    </w:p>
    <w:p w14:paraId="07614FE1" w14:textId="727AA109" w:rsidR="001609B1" w:rsidRDefault="0064481F" w:rsidP="006F6E53">
      <w:r>
        <w:t>Tiến hành xoá HOADON</w:t>
      </w:r>
      <w:r w:rsidR="000D0BA1">
        <w:t xml:space="preserve"> HD12</w:t>
      </w:r>
      <w:r>
        <w:t xml:space="preserve"> bên CH2</w:t>
      </w:r>
    </w:p>
    <w:p w14:paraId="6EE9ECFC" w14:textId="5F64DDAC" w:rsidR="0064481F" w:rsidRDefault="0064481F" w:rsidP="006F6E53">
      <w:r>
        <w:rPr>
          <w:noProof/>
          <w14:ligatures w14:val="none"/>
        </w:rPr>
        <w:drawing>
          <wp:inline distT="0" distB="0" distL="0" distR="0" wp14:anchorId="3B98F83C" wp14:editId="3A2DFA93">
            <wp:extent cx="2377646" cy="746825"/>
            <wp:effectExtent l="0" t="0" r="3810" b="0"/>
            <wp:docPr id="1585277540" name="Picture 1585277540"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277540" name="Picture 5" descr="A computer screen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2377646" cy="746825"/>
                    </a:xfrm>
                    <a:prstGeom prst="rect">
                      <a:avLst/>
                    </a:prstGeom>
                  </pic:spPr>
                </pic:pic>
              </a:graphicData>
            </a:graphic>
          </wp:inline>
        </w:drawing>
      </w:r>
    </w:p>
    <w:p w14:paraId="462FCD19" w14:textId="084DEB26" w:rsidR="0064481F" w:rsidRPr="000D0BA1" w:rsidRDefault="00F756ED" w:rsidP="006F6E53">
      <w:r w:rsidRPr="000D0BA1">
        <w:lastRenderedPageBreak/>
        <w:t>Kết quả xoá HOADON</w:t>
      </w:r>
      <w:r w:rsidR="000D0BA1" w:rsidRPr="000D0BA1">
        <w:t xml:space="preserve"> HD1</w:t>
      </w:r>
      <w:r w:rsidR="000D0BA1">
        <w:t>2 thành công</w:t>
      </w:r>
    </w:p>
    <w:p w14:paraId="7149D5D3" w14:textId="5A333F93" w:rsidR="00F756ED" w:rsidRDefault="008F3B65" w:rsidP="006F6E53">
      <w:r>
        <w:rPr>
          <w:noProof/>
          <w14:ligatures w14:val="none"/>
        </w:rPr>
        <w:drawing>
          <wp:inline distT="0" distB="0" distL="0" distR="0" wp14:anchorId="7B1AC6DC" wp14:editId="06ACA056">
            <wp:extent cx="4153260" cy="1806097"/>
            <wp:effectExtent l="0" t="0" r="0" b="3810"/>
            <wp:docPr id="776545021" name="Picture 7765450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45021" name="Picture 6"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153260" cy="1806097"/>
                    </a:xfrm>
                    <a:prstGeom prst="rect">
                      <a:avLst/>
                    </a:prstGeom>
                  </pic:spPr>
                </pic:pic>
              </a:graphicData>
            </a:graphic>
          </wp:inline>
        </w:drawing>
      </w:r>
    </w:p>
    <w:p w14:paraId="4E3C4FB5" w14:textId="191A97FC" w:rsidR="008F3B65" w:rsidRDefault="001063C2" w:rsidP="006F6E53">
      <w:r>
        <w:t>Bảng HOADON sau khi xoá</w:t>
      </w:r>
    </w:p>
    <w:p w14:paraId="7DB2D2F5" w14:textId="4F7DBCE2" w:rsidR="001063C2" w:rsidRPr="00097474" w:rsidRDefault="00505725" w:rsidP="006F6E53">
      <w:r>
        <w:rPr>
          <w:noProof/>
          <w14:ligatures w14:val="none"/>
        </w:rPr>
        <w:drawing>
          <wp:inline distT="0" distB="0" distL="0" distR="0" wp14:anchorId="25C41939" wp14:editId="6BCB6C7D">
            <wp:extent cx="5943600" cy="1821815"/>
            <wp:effectExtent l="0" t="0" r="0" b="6985"/>
            <wp:docPr id="1472742157" name="Picture 14727421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742157" name="Picture 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1821815"/>
                    </a:xfrm>
                    <a:prstGeom prst="rect">
                      <a:avLst/>
                    </a:prstGeom>
                  </pic:spPr>
                </pic:pic>
              </a:graphicData>
            </a:graphic>
          </wp:inline>
        </w:drawing>
      </w:r>
    </w:p>
    <w:p w14:paraId="2FC79C96" w14:textId="768C7796" w:rsidR="00052AA1" w:rsidRDefault="00052AA1" w:rsidP="00024375">
      <w:pPr>
        <w:pStyle w:val="Heading3"/>
        <w:numPr>
          <w:ilvl w:val="2"/>
          <w:numId w:val="31"/>
        </w:numPr>
      </w:pPr>
      <w:bookmarkStart w:id="73" w:name="_Toc1037058465"/>
      <w:bookmarkStart w:id="74" w:name="_Toc155222030"/>
      <w:r>
        <w:lastRenderedPageBreak/>
        <w:t>Sửa dữ liệu</w:t>
      </w:r>
      <w:bookmarkEnd w:id="73"/>
      <w:bookmarkEnd w:id="74"/>
    </w:p>
    <w:p w14:paraId="2FA70180" w14:textId="7642AA22" w:rsidR="00A45F58" w:rsidRDefault="00A45F58" w:rsidP="00505725">
      <w:r>
        <w:rPr>
          <w:noProof/>
        </w:rPr>
        <w:drawing>
          <wp:inline distT="0" distB="0" distL="0" distR="0" wp14:anchorId="5B49239B" wp14:editId="69E5ED54">
            <wp:extent cx="5943600" cy="3736340"/>
            <wp:effectExtent l="0" t="0" r="0" b="0"/>
            <wp:docPr id="1052266259" name="Picture 8" descr="N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o description avail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736340"/>
                    </a:xfrm>
                    <a:prstGeom prst="rect">
                      <a:avLst/>
                    </a:prstGeom>
                    <a:noFill/>
                    <a:ln>
                      <a:noFill/>
                    </a:ln>
                  </pic:spPr>
                </pic:pic>
              </a:graphicData>
            </a:graphic>
          </wp:inline>
        </w:drawing>
      </w:r>
    </w:p>
    <w:p w14:paraId="45B1B6D9" w14:textId="0EB0CCA1" w:rsidR="00505725" w:rsidRDefault="00DB7F8A" w:rsidP="00505725">
      <w:r>
        <w:t xml:space="preserve">Ở bảng HAISAN thì HS04 </w:t>
      </w:r>
      <w:r w:rsidR="00FF450E">
        <w:t>có số lượng bằng 0</w:t>
      </w:r>
    </w:p>
    <w:p w14:paraId="14A575D9" w14:textId="00C71EF0" w:rsidR="00FF450E" w:rsidRDefault="00FC5224" w:rsidP="00505725">
      <w:r>
        <w:rPr>
          <w:noProof/>
          <w14:ligatures w14:val="none"/>
        </w:rPr>
        <w:drawing>
          <wp:inline distT="0" distB="0" distL="0" distR="0" wp14:anchorId="71FA9ADA" wp14:editId="458424AA">
            <wp:extent cx="5943600" cy="3343275"/>
            <wp:effectExtent l="0" t="0" r="0" b="9525"/>
            <wp:docPr id="574934712" name="Picture 5749347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34712" name="Picture 8"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39EDBA1" w14:textId="3E8ED186" w:rsidR="00FC5224" w:rsidRDefault="004A7632" w:rsidP="00505725">
      <w:r w:rsidRPr="00BA0617">
        <w:lastRenderedPageBreak/>
        <w:t xml:space="preserve">Và HS04 </w:t>
      </w:r>
      <w:r w:rsidR="00BA0617" w:rsidRPr="00BA0617">
        <w:t>có tình trạng là h</w:t>
      </w:r>
      <w:r w:rsidR="00BA0617">
        <w:t>ết hàng</w:t>
      </w:r>
    </w:p>
    <w:p w14:paraId="53E09142" w14:textId="40000D0E" w:rsidR="00BA0617" w:rsidRDefault="00570DA2" w:rsidP="00505725">
      <w:r>
        <w:rPr>
          <w:noProof/>
          <w14:ligatures w14:val="none"/>
        </w:rPr>
        <w:drawing>
          <wp:inline distT="0" distB="0" distL="0" distR="0" wp14:anchorId="5D019F56" wp14:editId="2857EFC5">
            <wp:extent cx="5943600" cy="3343275"/>
            <wp:effectExtent l="0" t="0" r="0" b="9525"/>
            <wp:docPr id="1899003799" name="Picture 1899003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003799" name="Picture 9"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70AD3D1" w14:textId="522A818B" w:rsidR="00AA2E6A" w:rsidRDefault="00C47C9B" w:rsidP="00505725">
      <w:r>
        <w:t>Tiến hành cập nhật số lượng cho HS04 là 2</w:t>
      </w:r>
    </w:p>
    <w:p w14:paraId="1C445735" w14:textId="015F7CDE" w:rsidR="00C47C9B" w:rsidRDefault="008C6211" w:rsidP="00505725">
      <w:r>
        <w:rPr>
          <w:noProof/>
          <w14:ligatures w14:val="none"/>
        </w:rPr>
        <w:drawing>
          <wp:inline distT="0" distB="0" distL="0" distR="0" wp14:anchorId="4745F3B7" wp14:editId="3B15F925">
            <wp:extent cx="2110923" cy="701101"/>
            <wp:effectExtent l="0" t="0" r="3810" b="3810"/>
            <wp:docPr id="841176798" name="Picture 841176798"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176798" name="Picture 10" descr="A black background with whit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110923" cy="701101"/>
                    </a:xfrm>
                    <a:prstGeom prst="rect">
                      <a:avLst/>
                    </a:prstGeom>
                  </pic:spPr>
                </pic:pic>
              </a:graphicData>
            </a:graphic>
          </wp:inline>
        </w:drawing>
      </w:r>
    </w:p>
    <w:p w14:paraId="0CA9728F" w14:textId="15325F4B" w:rsidR="008C6211" w:rsidRDefault="0039743E" w:rsidP="00505725">
      <w:r>
        <w:t>Cập nhật số lượng thành công</w:t>
      </w:r>
    </w:p>
    <w:p w14:paraId="3632F17E" w14:textId="7DA9603A" w:rsidR="0039743E" w:rsidRDefault="001959B3" w:rsidP="00505725">
      <w:r>
        <w:rPr>
          <w:noProof/>
          <w14:ligatures w14:val="none"/>
        </w:rPr>
        <w:drawing>
          <wp:inline distT="0" distB="0" distL="0" distR="0" wp14:anchorId="65DD965E" wp14:editId="403D79A6">
            <wp:extent cx="4861981" cy="2263336"/>
            <wp:effectExtent l="0" t="0" r="0" b="3810"/>
            <wp:docPr id="781752423" name="Picture 7817524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752423" name="Picture 11" descr="A screenshot of a computer&#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4861981" cy="2263336"/>
                    </a:xfrm>
                    <a:prstGeom prst="rect">
                      <a:avLst/>
                    </a:prstGeom>
                  </pic:spPr>
                </pic:pic>
              </a:graphicData>
            </a:graphic>
          </wp:inline>
        </w:drawing>
      </w:r>
    </w:p>
    <w:p w14:paraId="5B760435" w14:textId="7D771185" w:rsidR="000154E6" w:rsidRDefault="00553FCC" w:rsidP="00505725">
      <w:r w:rsidRPr="00553FCC">
        <w:t>NVBH sau khi cập nhật HS</w:t>
      </w:r>
      <w:r>
        <w:t>04</w:t>
      </w:r>
    </w:p>
    <w:p w14:paraId="294703C6" w14:textId="6A19BC51" w:rsidR="001959B3" w:rsidRPr="00553FCC" w:rsidRDefault="00553FCC" w:rsidP="00505725">
      <w:r>
        <w:rPr>
          <w:noProof/>
          <w14:ligatures w14:val="none"/>
        </w:rPr>
        <w:lastRenderedPageBreak/>
        <w:drawing>
          <wp:inline distT="0" distB="0" distL="0" distR="0" wp14:anchorId="1B43285F" wp14:editId="4CA1872B">
            <wp:extent cx="5943600" cy="2065655"/>
            <wp:effectExtent l="0" t="0" r="0" b="0"/>
            <wp:docPr id="706534278" name="Picture 7065342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534278" name="Picture 12"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065655"/>
                    </a:xfrm>
                    <a:prstGeom prst="rect">
                      <a:avLst/>
                    </a:prstGeom>
                  </pic:spPr>
                </pic:pic>
              </a:graphicData>
            </a:graphic>
          </wp:inline>
        </w:drawing>
      </w:r>
    </w:p>
    <w:p w14:paraId="5E195335" w14:textId="50488905" w:rsidR="00052AA1" w:rsidRPr="00052AA1" w:rsidRDefault="008F7257" w:rsidP="00024375">
      <w:pPr>
        <w:pStyle w:val="Heading2"/>
        <w:numPr>
          <w:ilvl w:val="1"/>
          <w:numId w:val="31"/>
        </w:numPr>
      </w:pPr>
      <w:bookmarkStart w:id="75" w:name="_Toc1082083889"/>
      <w:bookmarkStart w:id="76" w:name="_Toc155222031"/>
      <w:r>
        <w:t>Truy vấn RavenDB</w:t>
      </w:r>
      <w:bookmarkEnd w:id="75"/>
      <w:bookmarkEnd w:id="76"/>
    </w:p>
    <w:p w14:paraId="46425681" w14:textId="0CECFC00" w:rsidR="003408D8" w:rsidRDefault="00267A58" w:rsidP="003408D8">
      <w:r>
        <w:t>Query 1:</w:t>
      </w:r>
      <w:r w:rsidR="00370B6B">
        <w:t xml:space="preserve"> T</w:t>
      </w:r>
      <w:r w:rsidR="00FA3231">
        <w:t>ìm nhân viên có lương trên 10 triệu</w:t>
      </w:r>
    </w:p>
    <w:p w14:paraId="00C4B585" w14:textId="2B442B56" w:rsidR="003B789F" w:rsidRDefault="003B789F" w:rsidP="003408D8">
      <w:r>
        <w:rPr>
          <w:noProof/>
          <w14:ligatures w14:val="none"/>
        </w:rPr>
        <w:drawing>
          <wp:inline distT="0" distB="0" distL="0" distR="0" wp14:anchorId="713F5599" wp14:editId="358A949F">
            <wp:extent cx="5943600" cy="2341880"/>
            <wp:effectExtent l="0" t="0" r="0" b="1270"/>
            <wp:docPr id="725609786" name="Picture 72560978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09786" name="Picture 14" descr="A screen shot of a computer program&#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2341880"/>
                    </a:xfrm>
                    <a:prstGeom prst="rect">
                      <a:avLst/>
                    </a:prstGeom>
                  </pic:spPr>
                </pic:pic>
              </a:graphicData>
            </a:graphic>
          </wp:inline>
        </w:drawing>
      </w:r>
    </w:p>
    <w:p w14:paraId="7C8830EA" w14:textId="2BCE4F62" w:rsidR="00EA0D2D" w:rsidRPr="003408D8" w:rsidRDefault="003B789F" w:rsidP="003408D8">
      <w:r>
        <w:rPr>
          <w:noProof/>
          <w14:ligatures w14:val="none"/>
        </w:rPr>
        <w:drawing>
          <wp:inline distT="0" distB="0" distL="0" distR="0" wp14:anchorId="24C82703" wp14:editId="6605F2FA">
            <wp:extent cx="5943600" cy="1152525"/>
            <wp:effectExtent l="0" t="0" r="0" b="9525"/>
            <wp:docPr id="714134416" name="Picture 71413441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134416" name="Picture 13" descr="A screen shot of a compute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5943600" cy="1152525"/>
                    </a:xfrm>
                    <a:prstGeom prst="rect">
                      <a:avLst/>
                    </a:prstGeom>
                  </pic:spPr>
                </pic:pic>
              </a:graphicData>
            </a:graphic>
          </wp:inline>
        </w:drawing>
      </w:r>
    </w:p>
    <w:p w14:paraId="46C5AC27" w14:textId="0216ADDF" w:rsidR="003408D8" w:rsidRDefault="00267A58" w:rsidP="00684A20">
      <w:r w:rsidRPr="00267A58">
        <w:t>Query 2: Tìm nhân viên tham gia ho</w:t>
      </w:r>
      <w:r>
        <w:t xml:space="preserve">á đơn </w:t>
      </w:r>
      <w:r w:rsidR="00950CF1">
        <w:t>có trị giá cao nhất</w:t>
      </w:r>
      <w:r w:rsidR="007C787A">
        <w:t xml:space="preserve"> cả 2 cửa hàng</w:t>
      </w:r>
    </w:p>
    <w:p w14:paraId="4A4DEBE4" w14:textId="5A5D1070" w:rsidR="007C787A" w:rsidRDefault="00D132FA" w:rsidP="00684A20">
      <w:r>
        <w:rPr>
          <w:noProof/>
          <w14:ligatures w14:val="none"/>
        </w:rPr>
        <w:lastRenderedPageBreak/>
        <w:drawing>
          <wp:inline distT="0" distB="0" distL="0" distR="0" wp14:anchorId="3F4C81F6" wp14:editId="1979D774">
            <wp:extent cx="5943600" cy="2814320"/>
            <wp:effectExtent l="0" t="0" r="0" b="5080"/>
            <wp:docPr id="973541391" name="Picture 97354139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41391" name="Picture 15" descr="A screen shot of a computer program&#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14320"/>
                    </a:xfrm>
                    <a:prstGeom prst="rect">
                      <a:avLst/>
                    </a:prstGeom>
                  </pic:spPr>
                </pic:pic>
              </a:graphicData>
            </a:graphic>
          </wp:inline>
        </w:drawing>
      </w:r>
    </w:p>
    <w:p w14:paraId="16FE4293" w14:textId="6A1207ED" w:rsidR="00AE1EB5" w:rsidRPr="00032EA4" w:rsidRDefault="00D132FA" w:rsidP="00032EA4">
      <w:r>
        <w:rPr>
          <w:noProof/>
          <w14:ligatures w14:val="none"/>
        </w:rPr>
        <w:drawing>
          <wp:inline distT="0" distB="0" distL="0" distR="0" wp14:anchorId="25F19ECD" wp14:editId="234B70BC">
            <wp:extent cx="5943600" cy="1316990"/>
            <wp:effectExtent l="0" t="0" r="0" b="0"/>
            <wp:docPr id="196326305" name="Picture 196326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26305" name="Picture 16" descr="A screenshot of a compute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43600" cy="1316990"/>
                    </a:xfrm>
                    <a:prstGeom prst="rect">
                      <a:avLst/>
                    </a:prstGeom>
                  </pic:spPr>
                </pic:pic>
              </a:graphicData>
            </a:graphic>
          </wp:inline>
        </w:drawing>
      </w:r>
      <w:bookmarkStart w:id="77" w:name="_Toc609862954"/>
      <w:bookmarkStart w:id="78" w:name="_Toc155222032"/>
    </w:p>
    <w:p w14:paraId="5C7722E8" w14:textId="77777777" w:rsidR="00AE1EB5" w:rsidRDefault="00AE1EB5">
      <w:pPr>
        <w:spacing w:line="259" w:lineRule="auto"/>
        <w:jc w:val="left"/>
        <w:rPr>
          <w:rFonts w:eastAsiaTheme="majorEastAsia" w:cstheme="majorBidi"/>
          <w:b/>
          <w:caps/>
          <w:sz w:val="26"/>
          <w:szCs w:val="32"/>
        </w:rPr>
      </w:pPr>
      <w:r>
        <w:br w:type="page"/>
      </w:r>
    </w:p>
    <w:p w14:paraId="52B9C9CA" w14:textId="2050F296" w:rsidR="007E3D5F" w:rsidRDefault="00E95BB2" w:rsidP="00370B6B">
      <w:pPr>
        <w:pStyle w:val="Heading1"/>
        <w:numPr>
          <w:ilvl w:val="0"/>
          <w:numId w:val="0"/>
        </w:numPr>
        <w:jc w:val="left"/>
      </w:pPr>
      <w:r>
        <w:lastRenderedPageBreak/>
        <w:t>Bảng phân công việc</w:t>
      </w:r>
      <w:bookmarkEnd w:id="77"/>
      <w:bookmarkEnd w:id="78"/>
    </w:p>
    <w:tbl>
      <w:tblPr>
        <w:tblStyle w:val="TableGrid"/>
        <w:tblW w:w="0" w:type="auto"/>
        <w:tblLook w:val="04A0" w:firstRow="1" w:lastRow="0" w:firstColumn="1" w:lastColumn="0" w:noHBand="0" w:noVBand="1"/>
      </w:tblPr>
      <w:tblGrid>
        <w:gridCol w:w="2245"/>
        <w:gridCol w:w="1890"/>
        <w:gridCol w:w="3330"/>
        <w:gridCol w:w="1885"/>
      </w:tblGrid>
      <w:tr w:rsidR="007E3D5F" w14:paraId="0FAE8590" w14:textId="77777777" w:rsidTr="005A0D9C">
        <w:tc>
          <w:tcPr>
            <w:tcW w:w="2245" w:type="dxa"/>
          </w:tcPr>
          <w:p w14:paraId="2AE743A0" w14:textId="62ECEF7D" w:rsidR="007E3D5F" w:rsidRPr="005A0D9C" w:rsidRDefault="007E3D5F" w:rsidP="00EA2F71">
            <w:pPr>
              <w:jc w:val="center"/>
              <w:rPr>
                <w:b/>
                <w:bCs/>
              </w:rPr>
            </w:pPr>
            <w:r w:rsidRPr="005A0D9C">
              <w:rPr>
                <w:b/>
                <w:bCs/>
              </w:rPr>
              <w:t>Họ tên</w:t>
            </w:r>
          </w:p>
        </w:tc>
        <w:tc>
          <w:tcPr>
            <w:tcW w:w="1890" w:type="dxa"/>
          </w:tcPr>
          <w:p w14:paraId="051A292B" w14:textId="145A7C26" w:rsidR="007E3D5F" w:rsidRPr="005A0D9C" w:rsidRDefault="007F51C1" w:rsidP="00EA2F71">
            <w:pPr>
              <w:jc w:val="center"/>
              <w:rPr>
                <w:b/>
                <w:bCs/>
              </w:rPr>
            </w:pPr>
            <w:r w:rsidRPr="005A0D9C">
              <w:rPr>
                <w:b/>
                <w:bCs/>
              </w:rPr>
              <w:t>Mã số sinh viên</w:t>
            </w:r>
          </w:p>
        </w:tc>
        <w:tc>
          <w:tcPr>
            <w:tcW w:w="3330" w:type="dxa"/>
          </w:tcPr>
          <w:p w14:paraId="57AA1A81" w14:textId="66EB036C" w:rsidR="007E3D5F" w:rsidRPr="005A0D9C" w:rsidRDefault="006C3696" w:rsidP="00EA2F71">
            <w:pPr>
              <w:jc w:val="center"/>
              <w:rPr>
                <w:b/>
                <w:bCs/>
              </w:rPr>
            </w:pPr>
            <w:r w:rsidRPr="005A0D9C">
              <w:rPr>
                <w:b/>
                <w:bCs/>
              </w:rPr>
              <w:t>Công việc</w:t>
            </w:r>
          </w:p>
        </w:tc>
        <w:tc>
          <w:tcPr>
            <w:tcW w:w="1885" w:type="dxa"/>
          </w:tcPr>
          <w:p w14:paraId="33C7B66F" w14:textId="1B494419" w:rsidR="007E3D5F" w:rsidRPr="005A0D9C" w:rsidRDefault="00C7713A" w:rsidP="00EA2F71">
            <w:pPr>
              <w:jc w:val="center"/>
              <w:rPr>
                <w:b/>
                <w:bCs/>
              </w:rPr>
            </w:pPr>
            <w:r w:rsidRPr="005A0D9C">
              <w:rPr>
                <w:b/>
                <w:bCs/>
              </w:rPr>
              <w:t>Đánh giá hoàn thành (100%)</w:t>
            </w:r>
          </w:p>
        </w:tc>
      </w:tr>
      <w:tr w:rsidR="007E3D5F" w14:paraId="47EC867D" w14:textId="77777777" w:rsidTr="005A0D9C">
        <w:tc>
          <w:tcPr>
            <w:tcW w:w="2245" w:type="dxa"/>
          </w:tcPr>
          <w:p w14:paraId="3546927F" w14:textId="64B381E1" w:rsidR="007E3D5F" w:rsidRDefault="00C7713A" w:rsidP="00EA2F71">
            <w:pPr>
              <w:jc w:val="center"/>
            </w:pPr>
            <w:r>
              <w:t>Đỗ Huỳnh Mỹ Tâm</w:t>
            </w:r>
          </w:p>
        </w:tc>
        <w:tc>
          <w:tcPr>
            <w:tcW w:w="1890" w:type="dxa"/>
          </w:tcPr>
          <w:p w14:paraId="6F6ED9EA" w14:textId="4F195B69" w:rsidR="007E3D5F" w:rsidRDefault="009425A7" w:rsidP="00EA2F71">
            <w:pPr>
              <w:jc w:val="center"/>
            </w:pPr>
            <w:r>
              <w:rPr>
                <w:bCs/>
                <w:color w:val="000000"/>
                <w:sz w:val="28"/>
              </w:rPr>
              <w:t>20520746</w:t>
            </w:r>
          </w:p>
        </w:tc>
        <w:tc>
          <w:tcPr>
            <w:tcW w:w="3330" w:type="dxa"/>
          </w:tcPr>
          <w:p w14:paraId="0AAAE6AA" w14:textId="54E0D21B" w:rsidR="007E3D5F" w:rsidRDefault="005A0D9C" w:rsidP="00EA2F71">
            <w:pPr>
              <w:jc w:val="center"/>
            </w:pPr>
            <w:r>
              <w:t>L</w:t>
            </w:r>
            <w:r w:rsidR="00B436DE">
              <w:t>àm slide, thiết kế CSDL.</w:t>
            </w:r>
          </w:p>
        </w:tc>
        <w:tc>
          <w:tcPr>
            <w:tcW w:w="1885" w:type="dxa"/>
          </w:tcPr>
          <w:p w14:paraId="595FB696" w14:textId="7550BD92" w:rsidR="007E3D5F" w:rsidRDefault="00EA2F71" w:rsidP="00EA2F71">
            <w:pPr>
              <w:jc w:val="center"/>
            </w:pPr>
            <w:r>
              <w:t>100%</w:t>
            </w:r>
          </w:p>
        </w:tc>
      </w:tr>
      <w:tr w:rsidR="007E3D5F" w14:paraId="75728787" w14:textId="77777777" w:rsidTr="005A0D9C">
        <w:tc>
          <w:tcPr>
            <w:tcW w:w="2245" w:type="dxa"/>
          </w:tcPr>
          <w:p w14:paraId="57F035C3" w14:textId="248A9B04" w:rsidR="007E3D5F" w:rsidRDefault="00C7713A" w:rsidP="00EA2F71">
            <w:pPr>
              <w:jc w:val="center"/>
            </w:pPr>
            <w:r>
              <w:t>Lưu Vĩnh Phát</w:t>
            </w:r>
          </w:p>
        </w:tc>
        <w:tc>
          <w:tcPr>
            <w:tcW w:w="1890" w:type="dxa"/>
          </w:tcPr>
          <w:p w14:paraId="354B5734" w14:textId="7FA69C1F" w:rsidR="007E3D5F" w:rsidRDefault="00BB3193" w:rsidP="00EA2F71">
            <w:pPr>
              <w:jc w:val="center"/>
            </w:pPr>
            <w:r>
              <w:rPr>
                <w:bCs/>
                <w:color w:val="000000"/>
                <w:sz w:val="28"/>
              </w:rPr>
              <w:t>20521733</w:t>
            </w:r>
          </w:p>
        </w:tc>
        <w:tc>
          <w:tcPr>
            <w:tcW w:w="3330" w:type="dxa"/>
          </w:tcPr>
          <w:p w14:paraId="265D25CE" w14:textId="723D1223" w:rsidR="007E3D5F" w:rsidRDefault="00245CF3" w:rsidP="00EA2F71">
            <w:pPr>
              <w:jc w:val="center"/>
            </w:pPr>
            <w:r>
              <w:t>Thực hiện các thao tác giữa 2 máy, code.</w:t>
            </w:r>
          </w:p>
        </w:tc>
        <w:tc>
          <w:tcPr>
            <w:tcW w:w="1885" w:type="dxa"/>
          </w:tcPr>
          <w:p w14:paraId="5E80275A" w14:textId="7C18FC44" w:rsidR="007E3D5F" w:rsidRDefault="00EA2F71" w:rsidP="00EA2F71">
            <w:pPr>
              <w:jc w:val="center"/>
            </w:pPr>
            <w:r>
              <w:t>100%</w:t>
            </w:r>
          </w:p>
        </w:tc>
      </w:tr>
      <w:tr w:rsidR="007E3D5F" w14:paraId="2A2A05C2" w14:textId="77777777" w:rsidTr="005A0D9C">
        <w:tc>
          <w:tcPr>
            <w:tcW w:w="2245" w:type="dxa"/>
          </w:tcPr>
          <w:p w14:paraId="45C62C18" w14:textId="59E25ABE" w:rsidR="007E3D5F" w:rsidRDefault="00C7713A" w:rsidP="00EA2F71">
            <w:pPr>
              <w:jc w:val="center"/>
            </w:pPr>
            <w:r>
              <w:t>Trần Văn Thế</w:t>
            </w:r>
          </w:p>
        </w:tc>
        <w:tc>
          <w:tcPr>
            <w:tcW w:w="1890" w:type="dxa"/>
          </w:tcPr>
          <w:p w14:paraId="5E967DD7" w14:textId="4E53BC01" w:rsidR="007E3D5F" w:rsidRDefault="00202050" w:rsidP="00EA2F71">
            <w:pPr>
              <w:jc w:val="center"/>
            </w:pPr>
            <w:r>
              <w:rPr>
                <w:bCs/>
                <w:color w:val="000000"/>
                <w:sz w:val="28"/>
              </w:rPr>
              <w:t>20520770</w:t>
            </w:r>
          </w:p>
        </w:tc>
        <w:tc>
          <w:tcPr>
            <w:tcW w:w="3330" w:type="dxa"/>
          </w:tcPr>
          <w:p w14:paraId="4E669B3D" w14:textId="4867A62F" w:rsidR="007E3D5F" w:rsidRDefault="00EA2F71" w:rsidP="00EA2F71">
            <w:pPr>
              <w:jc w:val="center"/>
            </w:pPr>
            <w:r>
              <w:t>Viết docs, thực hiện các thao tác giữa 2 máy.</w:t>
            </w:r>
          </w:p>
        </w:tc>
        <w:tc>
          <w:tcPr>
            <w:tcW w:w="1885" w:type="dxa"/>
          </w:tcPr>
          <w:p w14:paraId="515E4FD9" w14:textId="6592BCFA" w:rsidR="007E3D5F" w:rsidRDefault="00EA2F71" w:rsidP="00EA2F71">
            <w:pPr>
              <w:jc w:val="center"/>
            </w:pPr>
            <w:r>
              <w:t>100%</w:t>
            </w:r>
          </w:p>
        </w:tc>
      </w:tr>
      <w:tr w:rsidR="007E3D5F" w14:paraId="02AD131E" w14:textId="77777777" w:rsidTr="005A0D9C">
        <w:tc>
          <w:tcPr>
            <w:tcW w:w="2245" w:type="dxa"/>
          </w:tcPr>
          <w:p w14:paraId="292BB9B9" w14:textId="748E0576" w:rsidR="007E3D5F" w:rsidRDefault="00C7713A" w:rsidP="00EA2F71">
            <w:pPr>
              <w:jc w:val="center"/>
            </w:pPr>
            <w:r>
              <w:t>Nguyễn Minh Duy</w:t>
            </w:r>
          </w:p>
        </w:tc>
        <w:tc>
          <w:tcPr>
            <w:tcW w:w="1890" w:type="dxa"/>
          </w:tcPr>
          <w:p w14:paraId="0D80A44F" w14:textId="070A59F2" w:rsidR="007E3D5F" w:rsidRDefault="00783AD7" w:rsidP="00EA2F71">
            <w:pPr>
              <w:jc w:val="center"/>
            </w:pPr>
            <w:r>
              <w:rPr>
                <w:bCs/>
                <w:color w:val="000000"/>
                <w:sz w:val="28"/>
              </w:rPr>
              <w:t>21522005</w:t>
            </w:r>
          </w:p>
        </w:tc>
        <w:tc>
          <w:tcPr>
            <w:tcW w:w="3330" w:type="dxa"/>
          </w:tcPr>
          <w:p w14:paraId="1B2C23B9" w14:textId="7C4977A8" w:rsidR="007E3D5F" w:rsidRDefault="00EA2F71" w:rsidP="00EA2F71">
            <w:pPr>
              <w:jc w:val="center"/>
            </w:pPr>
            <w:r>
              <w:t>Viết docs, thực hiện các thao tác giữa 2 máy.</w:t>
            </w:r>
          </w:p>
        </w:tc>
        <w:tc>
          <w:tcPr>
            <w:tcW w:w="1885" w:type="dxa"/>
          </w:tcPr>
          <w:p w14:paraId="07632C74" w14:textId="4968C1D3" w:rsidR="007E3D5F" w:rsidRDefault="00EA2F71" w:rsidP="00EA2F71">
            <w:pPr>
              <w:jc w:val="center"/>
            </w:pPr>
            <w:r>
              <w:t>100%</w:t>
            </w:r>
          </w:p>
        </w:tc>
      </w:tr>
    </w:tbl>
    <w:p w14:paraId="68715B81" w14:textId="181758E3" w:rsidR="07977DA6" w:rsidRDefault="07977DA6" w:rsidP="00370B6B">
      <w:pPr>
        <w:pStyle w:val="Heading1"/>
        <w:numPr>
          <w:ilvl w:val="0"/>
          <w:numId w:val="0"/>
        </w:numPr>
        <w:jc w:val="left"/>
      </w:pPr>
      <w:r>
        <w:br w:type="page"/>
      </w:r>
    </w:p>
    <w:p w14:paraId="0D4816EA" w14:textId="57B6FB28" w:rsidR="00E95BB2" w:rsidRDefault="00E95BB2" w:rsidP="00E95BB2">
      <w:pPr>
        <w:pStyle w:val="Heading1"/>
        <w:numPr>
          <w:ilvl w:val="0"/>
          <w:numId w:val="0"/>
        </w:numPr>
        <w:jc w:val="left"/>
      </w:pPr>
      <w:bookmarkStart w:id="79" w:name="_Toc208737149"/>
      <w:bookmarkStart w:id="80" w:name="_Toc155222033"/>
      <w:r>
        <w:lastRenderedPageBreak/>
        <w:t>Tài liệu tham khảo</w:t>
      </w:r>
      <w:bookmarkEnd w:id="79"/>
      <w:bookmarkEnd w:id="80"/>
    </w:p>
    <w:p w14:paraId="6D23AFEF" w14:textId="2E76F058" w:rsidR="007017CB" w:rsidRPr="00195D55" w:rsidRDefault="00E33BB2" w:rsidP="00DA57B6">
      <w:pPr>
        <w:jc w:val="left"/>
        <w:rPr>
          <w:rFonts w:cs="Times New Roman"/>
          <w:color w:val="0563C1"/>
          <w:sz w:val="26"/>
          <w:szCs w:val="26"/>
        </w:rPr>
      </w:pPr>
      <w:r w:rsidRPr="00195D55">
        <w:rPr>
          <w:rFonts w:cs="Times New Roman"/>
          <w:color w:val="000000"/>
          <w:sz w:val="26"/>
          <w:szCs w:val="26"/>
        </w:rPr>
        <w:t>1</w:t>
      </w:r>
      <w:r w:rsidR="00BB7413" w:rsidRPr="00195D55">
        <w:rPr>
          <w:rFonts w:cs="Times New Roman"/>
          <w:color w:val="000000"/>
          <w:sz w:val="26"/>
          <w:szCs w:val="26"/>
        </w:rPr>
        <w:t>. Thu Ha, Cơ sở dữ liệu NoSQL là gì và tất cả những gì cần biết về NoSQL</w:t>
      </w:r>
      <w:r w:rsidR="00BB7413" w:rsidRPr="00195D55">
        <w:rPr>
          <w:rFonts w:cs="Times New Roman"/>
          <w:color w:val="000000"/>
          <w:sz w:val="26"/>
          <w:szCs w:val="26"/>
        </w:rPr>
        <w:br/>
        <w:t xml:space="preserve">Database: </w:t>
      </w:r>
      <w:hyperlink r:id="rId66" w:history="1">
        <w:r w:rsidR="00BB7413" w:rsidRPr="00195D55">
          <w:rPr>
            <w:rStyle w:val="Hyperlink"/>
            <w:rFonts w:cs="Times New Roman"/>
            <w:sz w:val="26"/>
            <w:szCs w:val="26"/>
          </w:rPr>
          <w:t>https://itguru.vn/blog/co-so-du-lieu-nosql-la-gi-va-tat-ca-nhung-gi-canbiet-ve-nosql-database/</w:t>
        </w:r>
      </w:hyperlink>
      <w:r w:rsidR="00BB7413" w:rsidRPr="00195D55">
        <w:rPr>
          <w:rFonts w:cs="Times New Roman"/>
          <w:color w:val="000000"/>
          <w:sz w:val="26"/>
          <w:szCs w:val="26"/>
        </w:rPr>
        <w:br/>
        <w:t>2.</w:t>
      </w:r>
      <w:r w:rsidR="0011461F" w:rsidRPr="00195D55">
        <w:rPr>
          <w:rFonts w:cs="Times New Roman"/>
          <w:color w:val="000000"/>
          <w:sz w:val="26"/>
          <w:szCs w:val="26"/>
        </w:rPr>
        <w:t xml:space="preserve"> Offi</w:t>
      </w:r>
      <w:r w:rsidR="00DA57B6" w:rsidRPr="00195D55">
        <w:rPr>
          <w:rFonts w:cs="Times New Roman"/>
          <w:color w:val="000000"/>
          <w:sz w:val="26"/>
          <w:szCs w:val="26"/>
        </w:rPr>
        <w:t>c</w:t>
      </w:r>
      <w:r w:rsidR="00814402" w:rsidRPr="00195D55">
        <w:rPr>
          <w:rFonts w:cs="Times New Roman"/>
          <w:color w:val="000000"/>
          <w:sz w:val="26"/>
          <w:szCs w:val="26"/>
        </w:rPr>
        <w:t xml:space="preserve">ical Document, RavenDB: </w:t>
      </w:r>
      <w:hyperlink r:id="rId67" w:history="1">
        <w:r w:rsidR="00A519DA" w:rsidRPr="00195D55">
          <w:rPr>
            <w:rStyle w:val="Hyperlink"/>
            <w:rFonts w:cs="Times New Roman"/>
            <w:sz w:val="26"/>
            <w:szCs w:val="26"/>
          </w:rPr>
          <w:t>https://ravendb.net/why-ravendb</w:t>
        </w:r>
      </w:hyperlink>
    </w:p>
    <w:p w14:paraId="3CC8C3D9" w14:textId="77777777" w:rsidR="000C482B" w:rsidRPr="00195D55" w:rsidRDefault="007017CB" w:rsidP="00DA57B6">
      <w:pPr>
        <w:jc w:val="left"/>
        <w:rPr>
          <w:rFonts w:cs="Times New Roman"/>
          <w:color w:val="000000"/>
          <w:sz w:val="26"/>
          <w:szCs w:val="26"/>
        </w:rPr>
      </w:pPr>
      <w:r w:rsidRPr="00195D55">
        <w:rPr>
          <w:rFonts w:cs="Times New Roman"/>
          <w:color w:val="000000"/>
          <w:sz w:val="26"/>
          <w:szCs w:val="26"/>
        </w:rPr>
        <w:t>3.RavenDB Wikipedia:</w:t>
      </w:r>
      <w:r w:rsidRPr="00195D55">
        <w:rPr>
          <w:rFonts w:cs="Times New Roman"/>
          <w:sz w:val="26"/>
          <w:szCs w:val="26"/>
        </w:rPr>
        <w:t xml:space="preserve"> </w:t>
      </w:r>
      <w:hyperlink r:id="rId68" w:history="1">
        <w:r w:rsidRPr="00195D55">
          <w:rPr>
            <w:rStyle w:val="Hyperlink"/>
            <w:rFonts w:cs="Times New Roman"/>
            <w:sz w:val="26"/>
            <w:szCs w:val="26"/>
          </w:rPr>
          <w:t>https://en.wikipedia.org/wiki/RavenDB</w:t>
        </w:r>
      </w:hyperlink>
    </w:p>
    <w:p w14:paraId="5EA9DBDB" w14:textId="77777777" w:rsidR="00195D55" w:rsidRPr="00195D55" w:rsidRDefault="00195D55" w:rsidP="00195D55">
      <w:pPr>
        <w:rPr>
          <w:rFonts w:cs="Times New Roman"/>
          <w:sz w:val="26"/>
          <w:szCs w:val="26"/>
        </w:rPr>
      </w:pPr>
      <w:r w:rsidRPr="00195D55">
        <w:rPr>
          <w:rFonts w:cs="Times New Roman"/>
          <w:color w:val="000000"/>
          <w:sz w:val="26"/>
          <w:szCs w:val="26"/>
        </w:rPr>
        <w:t xml:space="preserve">4. </w:t>
      </w:r>
      <w:r w:rsidRPr="00195D55">
        <w:rPr>
          <w:rFonts w:cs="Times New Roman"/>
          <w:sz w:val="26"/>
          <w:szCs w:val="26"/>
        </w:rPr>
        <w:t>Các Báo cáo tham khảo được Giáo viên thực hành cung cấp thông qua website môn học</w:t>
      </w:r>
    </w:p>
    <w:p w14:paraId="58275849" w14:textId="5089427E" w:rsidR="00383EAF" w:rsidRPr="00383EAF" w:rsidRDefault="00BB7413" w:rsidP="00DA57B6">
      <w:pPr>
        <w:jc w:val="left"/>
      </w:pPr>
      <w:r w:rsidRPr="00E33BB2">
        <w:rPr>
          <w:rFonts w:ascii="CIDFont+F2" w:hAnsi="CIDFont+F2"/>
          <w:color w:val="000000"/>
          <w:sz w:val="26"/>
          <w:szCs w:val="26"/>
        </w:rPr>
        <w:br/>
      </w:r>
    </w:p>
    <w:sectPr w:rsidR="00383EAF" w:rsidRPr="00383EAF">
      <w:footerReference w:type="default" r:id="rId6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D4F27" w14:textId="77777777" w:rsidR="00BF22C4" w:rsidRDefault="00BF22C4" w:rsidP="00C42EAB">
      <w:pPr>
        <w:spacing w:after="0" w:line="240" w:lineRule="auto"/>
      </w:pPr>
      <w:r>
        <w:separator/>
      </w:r>
    </w:p>
  </w:endnote>
  <w:endnote w:type="continuationSeparator" w:id="0">
    <w:p w14:paraId="7DDA119C" w14:textId="77777777" w:rsidR="00BF22C4" w:rsidRDefault="00BF22C4" w:rsidP="00C42EAB">
      <w:pPr>
        <w:spacing w:after="0" w:line="240" w:lineRule="auto"/>
      </w:pPr>
      <w:r>
        <w:continuationSeparator/>
      </w:r>
    </w:p>
  </w:endnote>
  <w:endnote w:type="continuationNotice" w:id="1">
    <w:p w14:paraId="5B585CE5" w14:textId="77777777" w:rsidR="00BF22C4" w:rsidRDefault="00BF22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等线 Light">
    <w:panose1 w:val="02010600030101010101"/>
    <w:charset w:val="86"/>
    <w:family w:val="auto"/>
    <w:pitch w:val="variable"/>
    <w:sig w:usb0="A00002BF" w:usb1="38CF7CFA" w:usb2="00000016" w:usb3="00000000" w:csb0="0004000F" w:csb1="00000000"/>
  </w:font>
  <w:font w:name="GillSans-Light">
    <w:altName w:val="Cambria"/>
    <w:charset w:val="00"/>
    <w:family w:val="roman"/>
    <w:pitch w:val="default"/>
  </w:font>
  <w:font w:name="CIDFont+F1">
    <w:altName w:val="Cambria"/>
    <w:panose1 w:val="00000000000000000000"/>
    <w:charset w:val="00"/>
    <w:family w:val="roman"/>
    <w:notTrueType/>
    <w:pitch w:val="default"/>
  </w:font>
  <w:font w:name="CIDFont+F2">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54264"/>
      <w:docPartObj>
        <w:docPartGallery w:val="Page Numbers (Bottom of Page)"/>
        <w:docPartUnique/>
      </w:docPartObj>
    </w:sdtPr>
    <w:sdtEndPr>
      <w:rPr>
        <w:noProof/>
      </w:rPr>
    </w:sdtEndPr>
    <w:sdtContent>
      <w:p w14:paraId="3C0FEC41" w14:textId="2FC05388" w:rsidR="00C42EAB" w:rsidRDefault="00C42E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2FA8F1A" w14:textId="77777777" w:rsidR="00C42EAB" w:rsidRDefault="00C42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62206F" w14:textId="77777777" w:rsidR="00BF22C4" w:rsidRDefault="00BF22C4" w:rsidP="00C42EAB">
      <w:pPr>
        <w:spacing w:after="0" w:line="240" w:lineRule="auto"/>
      </w:pPr>
      <w:r>
        <w:separator/>
      </w:r>
    </w:p>
  </w:footnote>
  <w:footnote w:type="continuationSeparator" w:id="0">
    <w:p w14:paraId="14D42BDA" w14:textId="77777777" w:rsidR="00BF22C4" w:rsidRDefault="00BF22C4" w:rsidP="00C42EAB">
      <w:pPr>
        <w:spacing w:after="0" w:line="240" w:lineRule="auto"/>
      </w:pPr>
      <w:r>
        <w:continuationSeparator/>
      </w:r>
    </w:p>
  </w:footnote>
  <w:footnote w:type="continuationNotice" w:id="1">
    <w:p w14:paraId="49DF01AC" w14:textId="77777777" w:rsidR="00BF22C4" w:rsidRDefault="00BF22C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96BFE"/>
    <w:multiLevelType w:val="hybridMultilevel"/>
    <w:tmpl w:val="A210CA12"/>
    <w:lvl w:ilvl="0" w:tplc="BA40DC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61A54"/>
    <w:multiLevelType w:val="hybridMultilevel"/>
    <w:tmpl w:val="67046C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93703C"/>
    <w:multiLevelType w:val="hybridMultilevel"/>
    <w:tmpl w:val="1DDE50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7E54478"/>
    <w:multiLevelType w:val="hybridMultilevel"/>
    <w:tmpl w:val="BF7EF4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6993BB2"/>
    <w:multiLevelType w:val="hybridMultilevel"/>
    <w:tmpl w:val="ACF60B82"/>
    <w:lvl w:ilvl="0" w:tplc="BA40DC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321679"/>
    <w:multiLevelType w:val="multilevel"/>
    <w:tmpl w:val="E8F80288"/>
    <w:styleLink w:val="Style1"/>
    <w:lvl w:ilvl="0">
      <w:start w:val="2"/>
      <w:numFmt w:val="decimal"/>
      <w:suff w:val="space"/>
      <w:lvlText w:val="%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lvlText w:val="%6."/>
      <w:lvlJc w:val="left"/>
      <w:pPr>
        <w:ind w:left="2160" w:hanging="360"/>
      </w:pPr>
      <w:rPr>
        <w:rFonts w:ascii="Times New Roman" w:eastAsiaTheme="minorHAnsi" w:hAnsi="Times New Roman" w:cstheme="minorBidi"/>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CF11CCB"/>
    <w:multiLevelType w:val="hybridMultilevel"/>
    <w:tmpl w:val="8D32276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D4F3F2B"/>
    <w:multiLevelType w:val="multilevel"/>
    <w:tmpl w:val="23D897B6"/>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42341098"/>
    <w:multiLevelType w:val="hybridMultilevel"/>
    <w:tmpl w:val="8EB67374"/>
    <w:lvl w:ilvl="0" w:tplc="BA40DCF6">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44A01C8"/>
    <w:multiLevelType w:val="multilevel"/>
    <w:tmpl w:val="FAE279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45884813"/>
    <w:multiLevelType w:val="hybridMultilevel"/>
    <w:tmpl w:val="9EE8A446"/>
    <w:lvl w:ilvl="0" w:tplc="BA40DC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F57070"/>
    <w:multiLevelType w:val="multilevel"/>
    <w:tmpl w:val="E8F80288"/>
    <w:numStyleLink w:val="Style1"/>
  </w:abstractNum>
  <w:abstractNum w:abstractNumId="12" w15:restartNumberingAfterBreak="0">
    <w:nsid w:val="4B2B0729"/>
    <w:multiLevelType w:val="multilevel"/>
    <w:tmpl w:val="FA22A5B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51185C28"/>
    <w:multiLevelType w:val="hybridMultilevel"/>
    <w:tmpl w:val="6680D298"/>
    <w:lvl w:ilvl="0" w:tplc="BA40DCF6">
      <w:start w:val="3"/>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32F79D9"/>
    <w:multiLevelType w:val="multilevel"/>
    <w:tmpl w:val="B80C4782"/>
    <w:lvl w:ilvl="0">
      <w:start w:val="1"/>
      <w:numFmt w:val="decimal"/>
      <w:suff w:val="space"/>
      <w:lvlText w:val="%1."/>
      <w:lvlJc w:val="left"/>
      <w:pPr>
        <w:ind w:left="0" w:firstLine="0"/>
      </w:pPr>
      <w:rPr>
        <w:rFonts w:ascii="Tahoma" w:hAnsi="Tahoma" w:hint="default"/>
        <w:sz w:val="32"/>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lvlText w:val="%4."/>
      <w:lvlJc w:val="left"/>
      <w:pPr>
        <w:ind w:left="0" w:firstLine="0"/>
      </w:pPr>
      <w:rPr>
        <w:rFonts w:hint="default"/>
      </w:rPr>
    </w:lvl>
    <w:lvl w:ilvl="4">
      <w:start w:val="1"/>
      <w:numFmt w:val="lowerLetter"/>
      <w:lvlText w:val="%5."/>
      <w:lvlJc w:val="left"/>
      <w:pPr>
        <w:ind w:left="0" w:firstLine="0"/>
      </w:pPr>
      <w:rPr>
        <w:rFonts w:hint="default"/>
      </w:rPr>
    </w:lvl>
    <w:lvl w:ilvl="5">
      <w:start w:val="1"/>
      <w:numFmt w:val="lowerRoman"/>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15" w15:restartNumberingAfterBreak="0">
    <w:nsid w:val="561C29C6"/>
    <w:multiLevelType w:val="hybridMultilevel"/>
    <w:tmpl w:val="276A6D8E"/>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58271CB7"/>
    <w:multiLevelType w:val="hybridMultilevel"/>
    <w:tmpl w:val="9AF2B7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58FA3722"/>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60197353"/>
    <w:multiLevelType w:val="multilevel"/>
    <w:tmpl w:val="FF08778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0933388"/>
    <w:multiLevelType w:val="hybridMultilevel"/>
    <w:tmpl w:val="6E74DB38"/>
    <w:lvl w:ilvl="0" w:tplc="BA40DC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2813ADC"/>
    <w:multiLevelType w:val="hybridMultilevel"/>
    <w:tmpl w:val="82AC78FA"/>
    <w:lvl w:ilvl="0" w:tplc="BA40DCF6">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5DB583E"/>
    <w:multiLevelType w:val="hybridMultilevel"/>
    <w:tmpl w:val="14BCD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573B6F"/>
    <w:multiLevelType w:val="multilevel"/>
    <w:tmpl w:val="E8F80288"/>
    <w:lvl w:ilvl="0">
      <w:start w:val="1"/>
      <w:numFmt w:val="decimal"/>
      <w:pStyle w:val="Heading1"/>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pStyle w:val="Heading3"/>
      <w:suff w:val="space"/>
      <w:lvlText w:val="%1.%2.%3."/>
      <w:lvlJc w:val="left"/>
      <w:pPr>
        <w:ind w:left="0" w:firstLine="0"/>
      </w:pPr>
      <w:rPr>
        <w:rFonts w:hint="default"/>
      </w:rPr>
    </w:lvl>
    <w:lvl w:ilvl="3">
      <w:start w:val="1"/>
      <w:numFmt w:val="decimal"/>
      <w:pStyle w:val="Heading4"/>
      <w:suff w:val="space"/>
      <w:lvlText w:val="%1.%2.%3.%4."/>
      <w:lvlJc w:val="left"/>
      <w:pPr>
        <w:ind w:left="0" w:firstLine="0"/>
      </w:pPr>
      <w:rPr>
        <w:rFonts w:hint="default"/>
      </w:rPr>
    </w:lvl>
    <w:lvl w:ilvl="4">
      <w:start w:val="1"/>
      <w:numFmt w:val="decimal"/>
      <w:pStyle w:val="Heading5"/>
      <w:suff w:val="space"/>
      <w:lvlText w:val="%1.%2.%3.%4.%5."/>
      <w:lvlJc w:val="left"/>
      <w:pPr>
        <w:ind w:left="0" w:firstLine="0"/>
      </w:pPr>
      <w:rPr>
        <w:rFonts w:hint="default"/>
      </w:rPr>
    </w:lvl>
    <w:lvl w:ilvl="5">
      <w:start w:val="1"/>
      <w:numFmt w:val="decimal"/>
      <w:lvlText w:val="%6."/>
      <w:lvlJc w:val="left"/>
      <w:pPr>
        <w:ind w:left="2160" w:hanging="360"/>
      </w:pPr>
      <w:rPr>
        <w:rFonts w:ascii="Times New Roman" w:eastAsiaTheme="minorHAnsi" w:hAnsi="Times New Roman" w:cstheme="minorBidi"/>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716616299">
    <w:abstractNumId w:val="17"/>
  </w:num>
  <w:num w:numId="2" w16cid:durableId="1231119035">
    <w:abstractNumId w:val="17"/>
  </w:num>
  <w:num w:numId="3" w16cid:durableId="1749302348">
    <w:abstractNumId w:val="14"/>
  </w:num>
  <w:num w:numId="4" w16cid:durableId="1040545050">
    <w:abstractNumId w:val="14"/>
  </w:num>
  <w:num w:numId="5" w16cid:durableId="708841202">
    <w:abstractNumId w:val="14"/>
  </w:num>
  <w:num w:numId="6" w16cid:durableId="420177751">
    <w:abstractNumId w:val="14"/>
  </w:num>
  <w:num w:numId="7" w16cid:durableId="2000113147">
    <w:abstractNumId w:val="14"/>
  </w:num>
  <w:num w:numId="8" w16cid:durableId="1588493092">
    <w:abstractNumId w:val="14"/>
  </w:num>
  <w:num w:numId="9" w16cid:durableId="805003035">
    <w:abstractNumId w:val="14"/>
  </w:num>
  <w:num w:numId="10" w16cid:durableId="878592126">
    <w:abstractNumId w:val="14"/>
  </w:num>
  <w:num w:numId="11" w16cid:durableId="1549534339">
    <w:abstractNumId w:val="14"/>
  </w:num>
  <w:num w:numId="12" w16cid:durableId="387193192">
    <w:abstractNumId w:val="22"/>
  </w:num>
  <w:num w:numId="13" w16cid:durableId="1660190331">
    <w:abstractNumId w:val="2"/>
  </w:num>
  <w:num w:numId="14" w16cid:durableId="1215501507">
    <w:abstractNumId w:val="3"/>
  </w:num>
  <w:num w:numId="15" w16cid:durableId="212278946">
    <w:abstractNumId w:val="21"/>
  </w:num>
  <w:num w:numId="16" w16cid:durableId="791634962">
    <w:abstractNumId w:val="10"/>
  </w:num>
  <w:num w:numId="17" w16cid:durableId="1962178222">
    <w:abstractNumId w:val="4"/>
  </w:num>
  <w:num w:numId="18" w16cid:durableId="2115130302">
    <w:abstractNumId w:val="19"/>
  </w:num>
  <w:num w:numId="19" w16cid:durableId="1123885888">
    <w:abstractNumId w:val="0"/>
  </w:num>
  <w:num w:numId="20" w16cid:durableId="1463229050">
    <w:abstractNumId w:val="20"/>
  </w:num>
  <w:num w:numId="21" w16cid:durableId="1205604793">
    <w:abstractNumId w:val="15"/>
  </w:num>
  <w:num w:numId="22" w16cid:durableId="1758406870">
    <w:abstractNumId w:val="16"/>
  </w:num>
  <w:num w:numId="23" w16cid:durableId="839779242">
    <w:abstractNumId w:val="13"/>
  </w:num>
  <w:num w:numId="24" w16cid:durableId="586692949">
    <w:abstractNumId w:val="8"/>
  </w:num>
  <w:num w:numId="25" w16cid:durableId="1222404764">
    <w:abstractNumId w:val="6"/>
  </w:num>
  <w:num w:numId="26" w16cid:durableId="25982987">
    <w:abstractNumId w:val="1"/>
  </w:num>
  <w:num w:numId="27" w16cid:durableId="1478911677">
    <w:abstractNumId w:val="5"/>
  </w:num>
  <w:num w:numId="28" w16cid:durableId="1734962448">
    <w:abstractNumId w:val="11"/>
  </w:num>
  <w:num w:numId="29" w16cid:durableId="2077510580">
    <w:abstractNumId w:val="12"/>
  </w:num>
  <w:num w:numId="30" w16cid:durableId="1293511998">
    <w:abstractNumId w:val="7"/>
  </w:num>
  <w:num w:numId="31" w16cid:durableId="335811122">
    <w:abstractNumId w:val="9"/>
  </w:num>
  <w:num w:numId="32" w16cid:durableId="8402009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4CC5"/>
    <w:rsid w:val="00007378"/>
    <w:rsid w:val="000154E6"/>
    <w:rsid w:val="00016A64"/>
    <w:rsid w:val="0002056E"/>
    <w:rsid w:val="0002254B"/>
    <w:rsid w:val="00024375"/>
    <w:rsid w:val="00032EA4"/>
    <w:rsid w:val="00033A5A"/>
    <w:rsid w:val="00034641"/>
    <w:rsid w:val="000407D6"/>
    <w:rsid w:val="000411DB"/>
    <w:rsid w:val="00052AA1"/>
    <w:rsid w:val="00057AEE"/>
    <w:rsid w:val="00060485"/>
    <w:rsid w:val="00064D56"/>
    <w:rsid w:val="0007077F"/>
    <w:rsid w:val="0007449C"/>
    <w:rsid w:val="00074526"/>
    <w:rsid w:val="00075488"/>
    <w:rsid w:val="000822CE"/>
    <w:rsid w:val="000854B0"/>
    <w:rsid w:val="00097474"/>
    <w:rsid w:val="000C060A"/>
    <w:rsid w:val="000C482B"/>
    <w:rsid w:val="000D0820"/>
    <w:rsid w:val="000D0BA1"/>
    <w:rsid w:val="000D18A5"/>
    <w:rsid w:val="000E0FC4"/>
    <w:rsid w:val="000E55B4"/>
    <w:rsid w:val="000E784A"/>
    <w:rsid w:val="000F0AF2"/>
    <w:rsid w:val="00102D28"/>
    <w:rsid w:val="001063C2"/>
    <w:rsid w:val="00112D02"/>
    <w:rsid w:val="0011461F"/>
    <w:rsid w:val="001155B7"/>
    <w:rsid w:val="001158F9"/>
    <w:rsid w:val="001224B9"/>
    <w:rsid w:val="00123132"/>
    <w:rsid w:val="00130554"/>
    <w:rsid w:val="0013499C"/>
    <w:rsid w:val="00136A19"/>
    <w:rsid w:val="001564DF"/>
    <w:rsid w:val="001609B1"/>
    <w:rsid w:val="001710AF"/>
    <w:rsid w:val="00173FF4"/>
    <w:rsid w:val="00180978"/>
    <w:rsid w:val="00192EAE"/>
    <w:rsid w:val="001959B3"/>
    <w:rsid w:val="00195D55"/>
    <w:rsid w:val="001A4D4E"/>
    <w:rsid w:val="001A778E"/>
    <w:rsid w:val="001B437F"/>
    <w:rsid w:val="001B4D48"/>
    <w:rsid w:val="001B6F74"/>
    <w:rsid w:val="001B741E"/>
    <w:rsid w:val="001C254C"/>
    <w:rsid w:val="001C5D96"/>
    <w:rsid w:val="001D5F6F"/>
    <w:rsid w:val="001D78B6"/>
    <w:rsid w:val="00202050"/>
    <w:rsid w:val="00214B9E"/>
    <w:rsid w:val="00222DA6"/>
    <w:rsid w:val="002269C8"/>
    <w:rsid w:val="00236CF9"/>
    <w:rsid w:val="00242269"/>
    <w:rsid w:val="00243E94"/>
    <w:rsid w:val="00245CF3"/>
    <w:rsid w:val="002527BE"/>
    <w:rsid w:val="00253F38"/>
    <w:rsid w:val="002555E3"/>
    <w:rsid w:val="0026088D"/>
    <w:rsid w:val="00267A58"/>
    <w:rsid w:val="00275436"/>
    <w:rsid w:val="002843A7"/>
    <w:rsid w:val="00287988"/>
    <w:rsid w:val="0029513F"/>
    <w:rsid w:val="002A72E8"/>
    <w:rsid w:val="002A7CA6"/>
    <w:rsid w:val="002B2379"/>
    <w:rsid w:val="002B3ED6"/>
    <w:rsid w:val="002B716A"/>
    <w:rsid w:val="002C1834"/>
    <w:rsid w:val="002C5B96"/>
    <w:rsid w:val="002D07D2"/>
    <w:rsid w:val="002D2AC8"/>
    <w:rsid w:val="002E7C58"/>
    <w:rsid w:val="002F5218"/>
    <w:rsid w:val="002F7BC3"/>
    <w:rsid w:val="0030446D"/>
    <w:rsid w:val="00304E2D"/>
    <w:rsid w:val="003078B0"/>
    <w:rsid w:val="003105FF"/>
    <w:rsid w:val="003115E7"/>
    <w:rsid w:val="00317B9B"/>
    <w:rsid w:val="00333DB5"/>
    <w:rsid w:val="0033492C"/>
    <w:rsid w:val="00337F0A"/>
    <w:rsid w:val="003408D8"/>
    <w:rsid w:val="00344D06"/>
    <w:rsid w:val="003539FC"/>
    <w:rsid w:val="00360692"/>
    <w:rsid w:val="00361622"/>
    <w:rsid w:val="00364F8B"/>
    <w:rsid w:val="00370B6B"/>
    <w:rsid w:val="00373FBD"/>
    <w:rsid w:val="003748BE"/>
    <w:rsid w:val="00383EAF"/>
    <w:rsid w:val="00392E5E"/>
    <w:rsid w:val="003931F6"/>
    <w:rsid w:val="0039743E"/>
    <w:rsid w:val="003A376D"/>
    <w:rsid w:val="003B567B"/>
    <w:rsid w:val="003B789F"/>
    <w:rsid w:val="003C0362"/>
    <w:rsid w:val="003D413F"/>
    <w:rsid w:val="003E1972"/>
    <w:rsid w:val="003F61B2"/>
    <w:rsid w:val="0040318E"/>
    <w:rsid w:val="00413C22"/>
    <w:rsid w:val="00422ADD"/>
    <w:rsid w:val="00423F71"/>
    <w:rsid w:val="0042414C"/>
    <w:rsid w:val="00427152"/>
    <w:rsid w:val="00431206"/>
    <w:rsid w:val="004428C8"/>
    <w:rsid w:val="004535AB"/>
    <w:rsid w:val="00455C6F"/>
    <w:rsid w:val="00457F38"/>
    <w:rsid w:val="004633E1"/>
    <w:rsid w:val="0046613F"/>
    <w:rsid w:val="00467C90"/>
    <w:rsid w:val="0047535B"/>
    <w:rsid w:val="004774D9"/>
    <w:rsid w:val="00480246"/>
    <w:rsid w:val="00480857"/>
    <w:rsid w:val="00480A81"/>
    <w:rsid w:val="004A1BB8"/>
    <w:rsid w:val="004A7632"/>
    <w:rsid w:val="004B350A"/>
    <w:rsid w:val="004B3DED"/>
    <w:rsid w:val="004C12C2"/>
    <w:rsid w:val="004C6E49"/>
    <w:rsid w:val="004C7E48"/>
    <w:rsid w:val="004D4A55"/>
    <w:rsid w:val="004D63D7"/>
    <w:rsid w:val="004E22A5"/>
    <w:rsid w:val="004F283F"/>
    <w:rsid w:val="00505725"/>
    <w:rsid w:val="0051617B"/>
    <w:rsid w:val="005167AE"/>
    <w:rsid w:val="00520262"/>
    <w:rsid w:val="00531AB2"/>
    <w:rsid w:val="00531BCB"/>
    <w:rsid w:val="005414CF"/>
    <w:rsid w:val="00542CD6"/>
    <w:rsid w:val="00545D8D"/>
    <w:rsid w:val="00550769"/>
    <w:rsid w:val="00553FCC"/>
    <w:rsid w:val="005564CC"/>
    <w:rsid w:val="00560469"/>
    <w:rsid w:val="00561D0C"/>
    <w:rsid w:val="00562210"/>
    <w:rsid w:val="00562371"/>
    <w:rsid w:val="00562DA1"/>
    <w:rsid w:val="00566EDE"/>
    <w:rsid w:val="00570DA2"/>
    <w:rsid w:val="00577CD0"/>
    <w:rsid w:val="00585233"/>
    <w:rsid w:val="005A0D9C"/>
    <w:rsid w:val="005A4811"/>
    <w:rsid w:val="005A5D4B"/>
    <w:rsid w:val="005B1546"/>
    <w:rsid w:val="005C0B12"/>
    <w:rsid w:val="005C7A9E"/>
    <w:rsid w:val="005D44AC"/>
    <w:rsid w:val="005F049F"/>
    <w:rsid w:val="005F50D2"/>
    <w:rsid w:val="005F5DE2"/>
    <w:rsid w:val="005F5F0F"/>
    <w:rsid w:val="005F7821"/>
    <w:rsid w:val="0060226F"/>
    <w:rsid w:val="006036B4"/>
    <w:rsid w:val="00604F13"/>
    <w:rsid w:val="0060511E"/>
    <w:rsid w:val="006071EC"/>
    <w:rsid w:val="00616E4A"/>
    <w:rsid w:val="0063078E"/>
    <w:rsid w:val="00632137"/>
    <w:rsid w:val="0064481F"/>
    <w:rsid w:val="006517DD"/>
    <w:rsid w:val="0068149C"/>
    <w:rsid w:val="00684A20"/>
    <w:rsid w:val="006A4A49"/>
    <w:rsid w:val="006A5C92"/>
    <w:rsid w:val="006B2687"/>
    <w:rsid w:val="006C3696"/>
    <w:rsid w:val="006C55E2"/>
    <w:rsid w:val="006C6561"/>
    <w:rsid w:val="006D123C"/>
    <w:rsid w:val="006D1306"/>
    <w:rsid w:val="006D1FE7"/>
    <w:rsid w:val="006D797F"/>
    <w:rsid w:val="006F6E53"/>
    <w:rsid w:val="007001D0"/>
    <w:rsid w:val="007017CB"/>
    <w:rsid w:val="0070286E"/>
    <w:rsid w:val="00716986"/>
    <w:rsid w:val="007550E8"/>
    <w:rsid w:val="00765D07"/>
    <w:rsid w:val="00766C95"/>
    <w:rsid w:val="007672F3"/>
    <w:rsid w:val="00772BA3"/>
    <w:rsid w:val="00774E6F"/>
    <w:rsid w:val="00776B72"/>
    <w:rsid w:val="007811F6"/>
    <w:rsid w:val="0078332F"/>
    <w:rsid w:val="00783AD7"/>
    <w:rsid w:val="00796EB5"/>
    <w:rsid w:val="007A45FC"/>
    <w:rsid w:val="007A46A9"/>
    <w:rsid w:val="007B041E"/>
    <w:rsid w:val="007B20E1"/>
    <w:rsid w:val="007B392D"/>
    <w:rsid w:val="007B3C58"/>
    <w:rsid w:val="007B70C8"/>
    <w:rsid w:val="007C2E6A"/>
    <w:rsid w:val="007C4592"/>
    <w:rsid w:val="007C787A"/>
    <w:rsid w:val="007D02FD"/>
    <w:rsid w:val="007D2B82"/>
    <w:rsid w:val="007D3D7F"/>
    <w:rsid w:val="007E0686"/>
    <w:rsid w:val="007E3D5F"/>
    <w:rsid w:val="007E695A"/>
    <w:rsid w:val="007F51C1"/>
    <w:rsid w:val="007F5EAB"/>
    <w:rsid w:val="008004A1"/>
    <w:rsid w:val="00807264"/>
    <w:rsid w:val="00807504"/>
    <w:rsid w:val="0081383F"/>
    <w:rsid w:val="00814402"/>
    <w:rsid w:val="0081493F"/>
    <w:rsid w:val="00814A0C"/>
    <w:rsid w:val="0081560F"/>
    <w:rsid w:val="0081647B"/>
    <w:rsid w:val="00820313"/>
    <w:rsid w:val="00834B68"/>
    <w:rsid w:val="00843D34"/>
    <w:rsid w:val="00854B25"/>
    <w:rsid w:val="00866C45"/>
    <w:rsid w:val="00875970"/>
    <w:rsid w:val="0088063D"/>
    <w:rsid w:val="00893D76"/>
    <w:rsid w:val="008A153A"/>
    <w:rsid w:val="008A62DF"/>
    <w:rsid w:val="008B1834"/>
    <w:rsid w:val="008B1F2E"/>
    <w:rsid w:val="008B310F"/>
    <w:rsid w:val="008B3415"/>
    <w:rsid w:val="008C2DD6"/>
    <w:rsid w:val="008C6211"/>
    <w:rsid w:val="008D0605"/>
    <w:rsid w:val="008E4676"/>
    <w:rsid w:val="008F00E4"/>
    <w:rsid w:val="008F3B65"/>
    <w:rsid w:val="008F7257"/>
    <w:rsid w:val="009031A0"/>
    <w:rsid w:val="0090422F"/>
    <w:rsid w:val="00912815"/>
    <w:rsid w:val="00916929"/>
    <w:rsid w:val="009247AE"/>
    <w:rsid w:val="009425A7"/>
    <w:rsid w:val="00950CF1"/>
    <w:rsid w:val="009609F2"/>
    <w:rsid w:val="00961B63"/>
    <w:rsid w:val="00961EDD"/>
    <w:rsid w:val="009654BD"/>
    <w:rsid w:val="0097533F"/>
    <w:rsid w:val="0098210C"/>
    <w:rsid w:val="00985B08"/>
    <w:rsid w:val="00990249"/>
    <w:rsid w:val="009A3AEB"/>
    <w:rsid w:val="009B5F5F"/>
    <w:rsid w:val="009C61F1"/>
    <w:rsid w:val="009D0594"/>
    <w:rsid w:val="009E2C54"/>
    <w:rsid w:val="009E7ADF"/>
    <w:rsid w:val="009F2B17"/>
    <w:rsid w:val="00A013E6"/>
    <w:rsid w:val="00A03EEC"/>
    <w:rsid w:val="00A1175D"/>
    <w:rsid w:val="00A308EE"/>
    <w:rsid w:val="00A34831"/>
    <w:rsid w:val="00A451D9"/>
    <w:rsid w:val="00A45F58"/>
    <w:rsid w:val="00A519DA"/>
    <w:rsid w:val="00A540A3"/>
    <w:rsid w:val="00A55B67"/>
    <w:rsid w:val="00A74FE3"/>
    <w:rsid w:val="00A8002A"/>
    <w:rsid w:val="00A80B82"/>
    <w:rsid w:val="00A92C34"/>
    <w:rsid w:val="00A949E1"/>
    <w:rsid w:val="00A956F7"/>
    <w:rsid w:val="00A9793F"/>
    <w:rsid w:val="00AA2E6A"/>
    <w:rsid w:val="00AA384F"/>
    <w:rsid w:val="00AA515D"/>
    <w:rsid w:val="00AA68E9"/>
    <w:rsid w:val="00AB6FD1"/>
    <w:rsid w:val="00AC7B53"/>
    <w:rsid w:val="00AD7B44"/>
    <w:rsid w:val="00AE1EB5"/>
    <w:rsid w:val="00AE1EF6"/>
    <w:rsid w:val="00AE7B27"/>
    <w:rsid w:val="00AF6BEC"/>
    <w:rsid w:val="00B005FA"/>
    <w:rsid w:val="00B02893"/>
    <w:rsid w:val="00B0350D"/>
    <w:rsid w:val="00B11AB6"/>
    <w:rsid w:val="00B12387"/>
    <w:rsid w:val="00B1448C"/>
    <w:rsid w:val="00B164B1"/>
    <w:rsid w:val="00B23421"/>
    <w:rsid w:val="00B23BB7"/>
    <w:rsid w:val="00B24D37"/>
    <w:rsid w:val="00B277D9"/>
    <w:rsid w:val="00B41130"/>
    <w:rsid w:val="00B436DE"/>
    <w:rsid w:val="00B43DEC"/>
    <w:rsid w:val="00B43DEF"/>
    <w:rsid w:val="00B473BD"/>
    <w:rsid w:val="00B47CF0"/>
    <w:rsid w:val="00B50CE2"/>
    <w:rsid w:val="00B56B68"/>
    <w:rsid w:val="00B56F91"/>
    <w:rsid w:val="00B7343B"/>
    <w:rsid w:val="00B874AD"/>
    <w:rsid w:val="00B901ED"/>
    <w:rsid w:val="00B90C6B"/>
    <w:rsid w:val="00B920B8"/>
    <w:rsid w:val="00BA0617"/>
    <w:rsid w:val="00BB054B"/>
    <w:rsid w:val="00BB09C8"/>
    <w:rsid w:val="00BB3193"/>
    <w:rsid w:val="00BB7413"/>
    <w:rsid w:val="00BB76A0"/>
    <w:rsid w:val="00BD0E63"/>
    <w:rsid w:val="00BE0079"/>
    <w:rsid w:val="00BE2AB6"/>
    <w:rsid w:val="00BF120D"/>
    <w:rsid w:val="00BF1B3E"/>
    <w:rsid w:val="00BF22C4"/>
    <w:rsid w:val="00C012E1"/>
    <w:rsid w:val="00C06227"/>
    <w:rsid w:val="00C07489"/>
    <w:rsid w:val="00C13FDC"/>
    <w:rsid w:val="00C14931"/>
    <w:rsid w:val="00C16B73"/>
    <w:rsid w:val="00C22643"/>
    <w:rsid w:val="00C239B8"/>
    <w:rsid w:val="00C27188"/>
    <w:rsid w:val="00C42EAB"/>
    <w:rsid w:val="00C47C9B"/>
    <w:rsid w:val="00C7713A"/>
    <w:rsid w:val="00C811C7"/>
    <w:rsid w:val="00C93681"/>
    <w:rsid w:val="00CA2EA5"/>
    <w:rsid w:val="00CB1803"/>
    <w:rsid w:val="00CB1F42"/>
    <w:rsid w:val="00CB64FD"/>
    <w:rsid w:val="00CB6FF3"/>
    <w:rsid w:val="00CC0F10"/>
    <w:rsid w:val="00CC20D6"/>
    <w:rsid w:val="00CC2EE7"/>
    <w:rsid w:val="00CD339A"/>
    <w:rsid w:val="00CD7589"/>
    <w:rsid w:val="00CE43A2"/>
    <w:rsid w:val="00CE69DD"/>
    <w:rsid w:val="00CE76CC"/>
    <w:rsid w:val="00D0719B"/>
    <w:rsid w:val="00D1276C"/>
    <w:rsid w:val="00D132FA"/>
    <w:rsid w:val="00D1688D"/>
    <w:rsid w:val="00D23103"/>
    <w:rsid w:val="00D2454D"/>
    <w:rsid w:val="00D351A2"/>
    <w:rsid w:val="00D45C03"/>
    <w:rsid w:val="00D55F1D"/>
    <w:rsid w:val="00D56EDB"/>
    <w:rsid w:val="00D64277"/>
    <w:rsid w:val="00D746DF"/>
    <w:rsid w:val="00D823D5"/>
    <w:rsid w:val="00D9135B"/>
    <w:rsid w:val="00DA2967"/>
    <w:rsid w:val="00DA57B6"/>
    <w:rsid w:val="00DA5F00"/>
    <w:rsid w:val="00DB494C"/>
    <w:rsid w:val="00DB7F8A"/>
    <w:rsid w:val="00DC7DB5"/>
    <w:rsid w:val="00DE2651"/>
    <w:rsid w:val="00DE2CF2"/>
    <w:rsid w:val="00DE33F3"/>
    <w:rsid w:val="00DE55EC"/>
    <w:rsid w:val="00DF09AF"/>
    <w:rsid w:val="00DF1675"/>
    <w:rsid w:val="00E018BE"/>
    <w:rsid w:val="00E05989"/>
    <w:rsid w:val="00E109BB"/>
    <w:rsid w:val="00E10F7C"/>
    <w:rsid w:val="00E11D0F"/>
    <w:rsid w:val="00E174E4"/>
    <w:rsid w:val="00E21279"/>
    <w:rsid w:val="00E225AD"/>
    <w:rsid w:val="00E24827"/>
    <w:rsid w:val="00E33BB2"/>
    <w:rsid w:val="00E35C8C"/>
    <w:rsid w:val="00E50B7E"/>
    <w:rsid w:val="00E5565C"/>
    <w:rsid w:val="00E57134"/>
    <w:rsid w:val="00E630DF"/>
    <w:rsid w:val="00E63DC1"/>
    <w:rsid w:val="00E8173E"/>
    <w:rsid w:val="00E94718"/>
    <w:rsid w:val="00E95BB2"/>
    <w:rsid w:val="00EA0D2D"/>
    <w:rsid w:val="00EA2F71"/>
    <w:rsid w:val="00EA3011"/>
    <w:rsid w:val="00EB299F"/>
    <w:rsid w:val="00EB3EB8"/>
    <w:rsid w:val="00EB4AF4"/>
    <w:rsid w:val="00EC3026"/>
    <w:rsid w:val="00EC7E18"/>
    <w:rsid w:val="00ED0D7B"/>
    <w:rsid w:val="00ED1609"/>
    <w:rsid w:val="00ED3812"/>
    <w:rsid w:val="00ED3DCC"/>
    <w:rsid w:val="00EE6080"/>
    <w:rsid w:val="00EF12AC"/>
    <w:rsid w:val="00EF3819"/>
    <w:rsid w:val="00EF6CC5"/>
    <w:rsid w:val="00F00AFD"/>
    <w:rsid w:val="00F0263C"/>
    <w:rsid w:val="00F02F49"/>
    <w:rsid w:val="00F1049D"/>
    <w:rsid w:val="00F1160E"/>
    <w:rsid w:val="00F13A26"/>
    <w:rsid w:val="00F16411"/>
    <w:rsid w:val="00F17C9F"/>
    <w:rsid w:val="00F31F8F"/>
    <w:rsid w:val="00F4338F"/>
    <w:rsid w:val="00F44204"/>
    <w:rsid w:val="00F564F2"/>
    <w:rsid w:val="00F57EC4"/>
    <w:rsid w:val="00F61690"/>
    <w:rsid w:val="00F6363A"/>
    <w:rsid w:val="00F675F5"/>
    <w:rsid w:val="00F708BC"/>
    <w:rsid w:val="00F724A7"/>
    <w:rsid w:val="00F756ED"/>
    <w:rsid w:val="00F80251"/>
    <w:rsid w:val="00F91D42"/>
    <w:rsid w:val="00FA3231"/>
    <w:rsid w:val="00FA4CC5"/>
    <w:rsid w:val="00FA6514"/>
    <w:rsid w:val="00FA692C"/>
    <w:rsid w:val="00FA6ED0"/>
    <w:rsid w:val="00FB1588"/>
    <w:rsid w:val="00FB47E3"/>
    <w:rsid w:val="00FC33CC"/>
    <w:rsid w:val="00FC3A90"/>
    <w:rsid w:val="00FC5224"/>
    <w:rsid w:val="00FD62A5"/>
    <w:rsid w:val="00FD6B92"/>
    <w:rsid w:val="00FD6E0C"/>
    <w:rsid w:val="00FF1F75"/>
    <w:rsid w:val="00FF450E"/>
    <w:rsid w:val="07977DA6"/>
    <w:rsid w:val="0E3E157E"/>
    <w:rsid w:val="0ECCED23"/>
    <w:rsid w:val="0F7B8656"/>
    <w:rsid w:val="1319001E"/>
    <w:rsid w:val="1996DB9C"/>
    <w:rsid w:val="19ED11B2"/>
    <w:rsid w:val="1A7449E0"/>
    <w:rsid w:val="1B24736F"/>
    <w:rsid w:val="1BD04E51"/>
    <w:rsid w:val="1BFDF8D7"/>
    <w:rsid w:val="1E4AE32B"/>
    <w:rsid w:val="1EAC4E56"/>
    <w:rsid w:val="1FE1B125"/>
    <w:rsid w:val="299BC05C"/>
    <w:rsid w:val="2D3FC38B"/>
    <w:rsid w:val="2E1B85F4"/>
    <w:rsid w:val="3195154C"/>
    <w:rsid w:val="33CC61E2"/>
    <w:rsid w:val="3549A367"/>
    <w:rsid w:val="36AC4E6E"/>
    <w:rsid w:val="3F2954C4"/>
    <w:rsid w:val="40EB4111"/>
    <w:rsid w:val="41138B0F"/>
    <w:rsid w:val="4120E02A"/>
    <w:rsid w:val="42256D92"/>
    <w:rsid w:val="452A5A54"/>
    <w:rsid w:val="468AF77A"/>
    <w:rsid w:val="47C4595A"/>
    <w:rsid w:val="4BD2EDBF"/>
    <w:rsid w:val="4C711569"/>
    <w:rsid w:val="5091D992"/>
    <w:rsid w:val="54A0523D"/>
    <w:rsid w:val="5683810A"/>
    <w:rsid w:val="56BF04D9"/>
    <w:rsid w:val="5F838C88"/>
    <w:rsid w:val="5FFE4547"/>
    <w:rsid w:val="633D33D8"/>
    <w:rsid w:val="6360DCAC"/>
    <w:rsid w:val="67B40C55"/>
    <w:rsid w:val="688421F2"/>
    <w:rsid w:val="69055621"/>
    <w:rsid w:val="69DD0D81"/>
    <w:rsid w:val="6D3970AA"/>
    <w:rsid w:val="6FA45723"/>
    <w:rsid w:val="7272AF54"/>
    <w:rsid w:val="7663DB1D"/>
    <w:rsid w:val="771119B0"/>
    <w:rsid w:val="7822FC33"/>
    <w:rsid w:val="79B6BF5A"/>
    <w:rsid w:val="7CB2D828"/>
    <w:rsid w:val="7D77DF0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C289C9"/>
  <w15:chartTrackingRefBased/>
  <w15:docId w15:val="{032A5F93-500E-4D3F-90E1-AD1819135A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ahoma" w:eastAsiaTheme="minorHAnsi" w:hAnsi="Tahoma" w:cstheme="minorBidi"/>
        <w:color w:val="000000" w:themeColor="text1"/>
        <w:sz w:val="26"/>
        <w:szCs w:val="26"/>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12815"/>
    <w:pPr>
      <w:spacing w:line="360" w:lineRule="auto"/>
      <w:jc w:val="both"/>
    </w:pPr>
    <w:rPr>
      <w:rFonts w:ascii="Times New Roman" w:hAnsi="Times New Roman"/>
      <w:color w:val="auto"/>
      <w:sz w:val="24"/>
      <w:szCs w:val="22"/>
      <w14:ligatures w14:val="standardContextual"/>
    </w:rPr>
  </w:style>
  <w:style w:type="paragraph" w:styleId="Heading1">
    <w:name w:val="heading 1"/>
    <w:basedOn w:val="Normal"/>
    <w:next w:val="Normal"/>
    <w:link w:val="Heading1Char"/>
    <w:autoRedefine/>
    <w:uiPriority w:val="9"/>
    <w:qFormat/>
    <w:rsid w:val="00E95BB2"/>
    <w:pPr>
      <w:keepNext/>
      <w:keepLines/>
      <w:numPr>
        <w:numId w:val="12"/>
      </w:numPr>
      <w:jc w:val="center"/>
      <w:outlineLvl w:val="0"/>
    </w:pPr>
    <w:rPr>
      <w:rFonts w:eastAsiaTheme="majorEastAsia" w:cstheme="majorBidi"/>
      <w:b/>
      <w:caps/>
      <w:sz w:val="26"/>
      <w:szCs w:val="32"/>
    </w:rPr>
  </w:style>
  <w:style w:type="paragraph" w:styleId="Heading2">
    <w:name w:val="heading 2"/>
    <w:basedOn w:val="Normal"/>
    <w:next w:val="Normal"/>
    <w:link w:val="Heading2Char"/>
    <w:autoRedefine/>
    <w:uiPriority w:val="9"/>
    <w:unhideWhenUsed/>
    <w:qFormat/>
    <w:rsid w:val="00D1688D"/>
    <w:pPr>
      <w:keepNext/>
      <w:keepLines/>
      <w:numPr>
        <w:ilvl w:val="1"/>
        <w:numId w:val="28"/>
      </w:numPr>
      <w:outlineLvl w:val="1"/>
    </w:pPr>
    <w:rPr>
      <w:rFonts w:eastAsiaTheme="majorEastAsia" w:cstheme="majorBidi"/>
      <w:b/>
    </w:rPr>
  </w:style>
  <w:style w:type="paragraph" w:styleId="Heading3">
    <w:name w:val="heading 3"/>
    <w:basedOn w:val="Normal"/>
    <w:next w:val="Normal"/>
    <w:link w:val="Heading3Char"/>
    <w:autoRedefine/>
    <w:uiPriority w:val="9"/>
    <w:unhideWhenUsed/>
    <w:qFormat/>
    <w:rsid w:val="00E95BB2"/>
    <w:pPr>
      <w:keepNext/>
      <w:keepLines/>
      <w:numPr>
        <w:ilvl w:val="2"/>
        <w:numId w:val="12"/>
      </w:numPr>
      <w:outlineLvl w:val="2"/>
    </w:pPr>
    <w:rPr>
      <w:rFonts w:eastAsiaTheme="majorEastAsia" w:cstheme="majorBidi"/>
      <w:szCs w:val="24"/>
    </w:rPr>
  </w:style>
  <w:style w:type="paragraph" w:styleId="Heading4">
    <w:name w:val="heading 4"/>
    <w:basedOn w:val="Normal"/>
    <w:next w:val="Normal"/>
    <w:link w:val="Heading4Char"/>
    <w:autoRedefine/>
    <w:uiPriority w:val="9"/>
    <w:unhideWhenUsed/>
    <w:qFormat/>
    <w:rsid w:val="00413C22"/>
    <w:pPr>
      <w:keepNext/>
      <w:keepLines/>
      <w:numPr>
        <w:ilvl w:val="3"/>
        <w:numId w:val="12"/>
      </w:numPr>
      <w:outlineLvl w:val="3"/>
    </w:pPr>
    <w:rPr>
      <w:rFonts w:ascii="GillSans-Light" w:eastAsiaTheme="majorEastAsia" w:hAnsi="GillSans-Light" w:cstheme="majorBidi"/>
      <w:iCs/>
      <w:sz w:val="28"/>
    </w:rPr>
  </w:style>
  <w:style w:type="paragraph" w:styleId="Heading5">
    <w:name w:val="heading 5"/>
    <w:basedOn w:val="Normal"/>
    <w:next w:val="Normal"/>
    <w:link w:val="Heading5Char"/>
    <w:autoRedefine/>
    <w:uiPriority w:val="9"/>
    <w:unhideWhenUsed/>
    <w:qFormat/>
    <w:rsid w:val="00413C22"/>
    <w:pPr>
      <w:keepNext/>
      <w:keepLines/>
      <w:numPr>
        <w:ilvl w:val="4"/>
        <w:numId w:val="12"/>
      </w:numPr>
      <w:outlineLvl w:val="4"/>
    </w:pPr>
    <w:rPr>
      <w:rFonts w:ascii="GillSans-Light" w:eastAsiaTheme="majorEastAsia" w:hAnsi="GillSans-Light"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5BB2"/>
    <w:rPr>
      <w:rFonts w:ascii="Times New Roman" w:eastAsiaTheme="majorEastAsia" w:hAnsi="Times New Roman" w:cstheme="majorBidi"/>
      <w:b/>
      <w:caps/>
      <w:color w:val="auto"/>
      <w:szCs w:val="32"/>
      <w14:ligatures w14:val="standardContextual"/>
    </w:rPr>
  </w:style>
  <w:style w:type="character" w:customStyle="1" w:styleId="Heading2Char">
    <w:name w:val="Heading 2 Char"/>
    <w:basedOn w:val="DefaultParagraphFont"/>
    <w:link w:val="Heading2"/>
    <w:uiPriority w:val="9"/>
    <w:rsid w:val="00D1688D"/>
    <w:rPr>
      <w:rFonts w:ascii="Times New Roman" w:eastAsiaTheme="majorEastAsia" w:hAnsi="Times New Roman" w:cstheme="majorBidi"/>
      <w:b/>
      <w:color w:val="auto"/>
      <w:sz w:val="24"/>
      <w:szCs w:val="22"/>
      <w14:ligatures w14:val="standardContextual"/>
    </w:rPr>
  </w:style>
  <w:style w:type="character" w:customStyle="1" w:styleId="Heading3Char">
    <w:name w:val="Heading 3 Char"/>
    <w:basedOn w:val="DefaultParagraphFont"/>
    <w:link w:val="Heading3"/>
    <w:uiPriority w:val="9"/>
    <w:rsid w:val="00E95BB2"/>
    <w:rPr>
      <w:rFonts w:ascii="Times New Roman" w:eastAsiaTheme="majorEastAsia" w:hAnsi="Times New Roman" w:cstheme="majorBidi"/>
      <w:color w:val="auto"/>
      <w:sz w:val="24"/>
      <w:szCs w:val="24"/>
      <w14:ligatures w14:val="standardContextual"/>
    </w:rPr>
  </w:style>
  <w:style w:type="character" w:customStyle="1" w:styleId="Heading4Char">
    <w:name w:val="Heading 4 Char"/>
    <w:basedOn w:val="DefaultParagraphFont"/>
    <w:link w:val="Heading4"/>
    <w:uiPriority w:val="9"/>
    <w:rsid w:val="00413C22"/>
    <w:rPr>
      <w:rFonts w:ascii="GillSans-Light" w:eastAsiaTheme="majorEastAsia" w:hAnsi="GillSans-Light" w:cstheme="majorBidi"/>
      <w:iCs/>
      <w:sz w:val="28"/>
    </w:rPr>
  </w:style>
  <w:style w:type="character" w:customStyle="1" w:styleId="Heading5Char">
    <w:name w:val="Heading 5 Char"/>
    <w:basedOn w:val="DefaultParagraphFont"/>
    <w:link w:val="Heading5"/>
    <w:uiPriority w:val="9"/>
    <w:rsid w:val="00413C22"/>
    <w:rPr>
      <w:rFonts w:ascii="GillSans-Light" w:eastAsiaTheme="majorEastAsia" w:hAnsi="GillSans-Light" w:cstheme="majorBidi"/>
    </w:rPr>
  </w:style>
  <w:style w:type="paragraph" w:styleId="ListParagraph">
    <w:name w:val="List Paragraph"/>
    <w:basedOn w:val="Normal"/>
    <w:uiPriority w:val="34"/>
    <w:qFormat/>
    <w:rsid w:val="00FA4CC5"/>
    <w:pPr>
      <w:ind w:left="720"/>
      <w:contextualSpacing/>
    </w:pPr>
  </w:style>
  <w:style w:type="character" w:customStyle="1" w:styleId="fontstyle01">
    <w:name w:val="fontstyle01"/>
    <w:basedOn w:val="DefaultParagraphFont"/>
    <w:rsid w:val="00136A19"/>
    <w:rPr>
      <w:rFonts w:ascii="CIDFont+F1" w:hAnsi="CIDFont+F1" w:hint="default"/>
      <w:b/>
      <w:bCs/>
      <w:i w:val="0"/>
      <w:iCs w:val="0"/>
      <w:color w:val="000000"/>
      <w:sz w:val="26"/>
      <w:szCs w:val="26"/>
    </w:rPr>
  </w:style>
  <w:style w:type="character" w:customStyle="1" w:styleId="fontstyle21">
    <w:name w:val="fontstyle21"/>
    <w:basedOn w:val="DefaultParagraphFont"/>
    <w:rsid w:val="00136A19"/>
    <w:rPr>
      <w:rFonts w:ascii="CIDFont+F2" w:hAnsi="CIDFont+F2" w:hint="default"/>
      <w:b w:val="0"/>
      <w:bCs w:val="0"/>
      <w:i w:val="0"/>
      <w:iCs w:val="0"/>
      <w:color w:val="000000"/>
      <w:sz w:val="26"/>
      <w:szCs w:val="26"/>
    </w:rPr>
  </w:style>
  <w:style w:type="character" w:styleId="Hyperlink">
    <w:name w:val="Hyperlink"/>
    <w:basedOn w:val="DefaultParagraphFont"/>
    <w:uiPriority w:val="99"/>
    <w:unhideWhenUsed/>
    <w:rsid w:val="00E63DC1"/>
    <w:rPr>
      <w:color w:val="0563C1" w:themeColor="hyperlink"/>
      <w:u w:val="single"/>
    </w:rPr>
  </w:style>
  <w:style w:type="character" w:styleId="UnresolvedMention">
    <w:name w:val="Unresolved Mention"/>
    <w:basedOn w:val="DefaultParagraphFont"/>
    <w:uiPriority w:val="99"/>
    <w:semiHidden/>
    <w:unhideWhenUsed/>
    <w:rsid w:val="00E63DC1"/>
    <w:rPr>
      <w:color w:val="605E5C"/>
      <w:shd w:val="clear" w:color="auto" w:fill="E1DFDD"/>
    </w:rPr>
  </w:style>
  <w:style w:type="character" w:styleId="FollowedHyperlink">
    <w:name w:val="FollowedHyperlink"/>
    <w:basedOn w:val="DefaultParagraphFont"/>
    <w:uiPriority w:val="99"/>
    <w:semiHidden/>
    <w:unhideWhenUsed/>
    <w:rsid w:val="00E63DC1"/>
    <w:rPr>
      <w:color w:val="954F72" w:themeColor="followedHyperlink"/>
      <w:u w:val="single"/>
    </w:rPr>
  </w:style>
  <w:style w:type="table" w:styleId="TableGrid">
    <w:name w:val="Table Grid"/>
    <w:basedOn w:val="TableNormal"/>
    <w:uiPriority w:val="39"/>
    <w:rsid w:val="00D56ED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ate">
    <w:name w:val="Date"/>
    <w:basedOn w:val="Normal"/>
    <w:next w:val="Normal"/>
    <w:link w:val="DateChar"/>
    <w:uiPriority w:val="99"/>
    <w:semiHidden/>
    <w:unhideWhenUsed/>
    <w:rsid w:val="00B277D9"/>
  </w:style>
  <w:style w:type="character" w:customStyle="1" w:styleId="DateChar">
    <w:name w:val="Date Char"/>
    <w:basedOn w:val="DefaultParagraphFont"/>
    <w:link w:val="Date"/>
    <w:uiPriority w:val="99"/>
    <w:semiHidden/>
    <w:rsid w:val="00B277D9"/>
    <w:rPr>
      <w:rFonts w:ascii="Times New Roman" w:hAnsi="Times New Roman"/>
      <w:color w:val="auto"/>
      <w:sz w:val="24"/>
      <w:szCs w:val="22"/>
      <w14:ligatures w14:val="standardContextual"/>
    </w:rPr>
  </w:style>
  <w:style w:type="paragraph" w:styleId="TOCHeading">
    <w:name w:val="TOC Heading"/>
    <w:basedOn w:val="Heading1"/>
    <w:next w:val="Normal"/>
    <w:uiPriority w:val="39"/>
    <w:unhideWhenUsed/>
    <w:qFormat/>
    <w:rsid w:val="0081560F"/>
    <w:pPr>
      <w:numPr>
        <w:numId w:val="0"/>
      </w:numPr>
      <w:spacing w:before="240" w:after="0" w:line="259" w:lineRule="auto"/>
      <w:jc w:val="left"/>
      <w:outlineLvl w:val="9"/>
    </w:pPr>
    <w:rPr>
      <w:rFonts w:asciiTheme="majorHAnsi" w:hAnsiTheme="majorHAnsi"/>
      <w:b w:val="0"/>
      <w:caps w:val="0"/>
      <w:color w:val="2F5496" w:themeColor="accent1" w:themeShade="BF"/>
      <w:sz w:val="32"/>
      <w14:ligatures w14:val="none"/>
    </w:rPr>
  </w:style>
  <w:style w:type="paragraph" w:styleId="TOC1">
    <w:name w:val="toc 1"/>
    <w:basedOn w:val="Normal"/>
    <w:next w:val="Normal"/>
    <w:autoRedefine/>
    <w:uiPriority w:val="39"/>
    <w:unhideWhenUsed/>
    <w:rsid w:val="0081560F"/>
    <w:pPr>
      <w:spacing w:after="100"/>
    </w:pPr>
  </w:style>
  <w:style w:type="paragraph" w:styleId="TOC2">
    <w:name w:val="toc 2"/>
    <w:basedOn w:val="Normal"/>
    <w:next w:val="Normal"/>
    <w:autoRedefine/>
    <w:uiPriority w:val="39"/>
    <w:unhideWhenUsed/>
    <w:rsid w:val="0081560F"/>
    <w:pPr>
      <w:spacing w:after="100"/>
      <w:ind w:left="240"/>
    </w:pPr>
  </w:style>
  <w:style w:type="paragraph" w:styleId="TOC3">
    <w:name w:val="toc 3"/>
    <w:basedOn w:val="Normal"/>
    <w:next w:val="Normal"/>
    <w:autoRedefine/>
    <w:uiPriority w:val="39"/>
    <w:unhideWhenUsed/>
    <w:rsid w:val="0081560F"/>
    <w:pPr>
      <w:spacing w:after="100"/>
      <w:ind w:left="480"/>
    </w:pPr>
  </w:style>
  <w:style w:type="numbering" w:customStyle="1" w:styleId="Style1">
    <w:name w:val="Style1"/>
    <w:uiPriority w:val="99"/>
    <w:rsid w:val="00D1688D"/>
    <w:pPr>
      <w:numPr>
        <w:numId w:val="27"/>
      </w:numPr>
    </w:pPr>
  </w:style>
  <w:style w:type="paragraph" w:styleId="Header">
    <w:name w:val="header"/>
    <w:basedOn w:val="Normal"/>
    <w:link w:val="HeaderChar"/>
    <w:uiPriority w:val="99"/>
    <w:unhideWhenUsed/>
    <w:rsid w:val="00C42EAB"/>
    <w:pPr>
      <w:tabs>
        <w:tab w:val="center" w:pos="4320"/>
        <w:tab w:val="right" w:pos="8640"/>
      </w:tabs>
      <w:spacing w:after="0" w:line="240" w:lineRule="auto"/>
    </w:pPr>
  </w:style>
  <w:style w:type="character" w:customStyle="1" w:styleId="HeaderChar">
    <w:name w:val="Header Char"/>
    <w:basedOn w:val="DefaultParagraphFont"/>
    <w:link w:val="Header"/>
    <w:uiPriority w:val="99"/>
    <w:rsid w:val="00C42EAB"/>
    <w:rPr>
      <w:rFonts w:ascii="Times New Roman" w:hAnsi="Times New Roman"/>
      <w:color w:val="auto"/>
      <w:sz w:val="24"/>
      <w:szCs w:val="22"/>
      <w14:ligatures w14:val="standardContextual"/>
    </w:rPr>
  </w:style>
  <w:style w:type="paragraph" w:styleId="Footer">
    <w:name w:val="footer"/>
    <w:basedOn w:val="Normal"/>
    <w:link w:val="FooterChar"/>
    <w:uiPriority w:val="99"/>
    <w:unhideWhenUsed/>
    <w:rsid w:val="00C42EAB"/>
    <w:pPr>
      <w:tabs>
        <w:tab w:val="center" w:pos="4320"/>
        <w:tab w:val="right" w:pos="8640"/>
      </w:tabs>
      <w:spacing w:after="0" w:line="240" w:lineRule="auto"/>
    </w:pPr>
  </w:style>
  <w:style w:type="character" w:customStyle="1" w:styleId="FooterChar">
    <w:name w:val="Footer Char"/>
    <w:basedOn w:val="DefaultParagraphFont"/>
    <w:link w:val="Footer"/>
    <w:uiPriority w:val="99"/>
    <w:rsid w:val="00C42EAB"/>
    <w:rPr>
      <w:rFonts w:ascii="Times New Roman" w:hAnsi="Times New Roman"/>
      <w:color w:val="auto"/>
      <w:sz w:val="24"/>
      <w:szCs w:val="2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hyperlink" Target="https://en.wikipedia.org/wiki/RavenDB" TargetMode="External"/><Relationship Id="rId7" Type="http://schemas.openxmlformats.org/officeDocument/2006/relationships/settings" Target="setting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hyperlink" Target="https://itguru.vn/blog/co-so-du-lieu-nosql-la-gi-va-tat-ca-nhung-gi-can-biet-ve-nosql-database/" TargetMode="External"/><Relationship Id="rId5" Type="http://schemas.openxmlformats.org/officeDocument/2006/relationships/numbering" Target="numbering.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hyperlink" Target="https://ravendb.net/downloa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40.png"/><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hyperlink" Target="https://ravendb.net/why-ravendb" TargetMode="Externa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ranThe\OneDrive%20-%20Tr&#432;&#7901;ng%20&#272;H%20CNTT%20-%20University%20of%20Information%20Technology\T&#224;i%20li&#7879;u\Custom%20Office%20Templates\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Tài liệu" ma:contentTypeID="0x010100EC2D0F278148E942919E5E50B2CE1002" ma:contentTypeVersion="17" ma:contentTypeDescription="Tạo tài liệu mới." ma:contentTypeScope="" ma:versionID="50e815f9ac76450afff3ec0e723fff3a">
  <xsd:schema xmlns:xsd="http://www.w3.org/2001/XMLSchema" xmlns:xs="http://www.w3.org/2001/XMLSchema" xmlns:p="http://schemas.microsoft.com/office/2006/metadata/properties" xmlns:ns3="b3dd761a-17fa-430a-b3a7-60aede42e57b" xmlns:ns4="191f001b-63df-4d49-aa15-0ce731e78454" targetNamespace="http://schemas.microsoft.com/office/2006/metadata/properties" ma:root="true" ma:fieldsID="a97869832f9277405e8da2c476bffe9d" ns3:_="" ns4:_="">
    <xsd:import namespace="b3dd761a-17fa-430a-b3a7-60aede42e57b"/>
    <xsd:import namespace="191f001b-63df-4d49-aa15-0ce731e78454"/>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element ref="ns3:MediaServiceLocation" minOccurs="0"/>
                <xsd:element ref="ns3:_activity" minOccurs="0"/>
                <xsd:element ref="ns3:MediaServiceObjectDetectorVersions" minOccurs="0"/>
                <xsd:element ref="ns3:MediaServiceSystemTag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3dd761a-17fa-430a-b3a7-60aede42e57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191f001b-63df-4d49-aa15-0ce731e78454" elementFormDefault="qualified">
    <xsd:import namespace="http://schemas.microsoft.com/office/2006/documentManagement/types"/>
    <xsd:import namespace="http://schemas.microsoft.com/office/infopath/2007/PartnerControls"/>
    <xsd:element name="SharedWithUsers" ma:index="12" nillable="true" ma:displayName="Chia sẻ Với"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Chia sẻ Có Chi tiết" ma:internalName="SharedWithDetails" ma:readOnly="true">
      <xsd:simpleType>
        <xsd:restriction base="dms:Note">
          <xsd:maxLength value="255"/>
        </xsd:restriction>
      </xsd:simpleType>
    </xsd:element>
    <xsd:element name="SharingHintHash" ma:index="14" nillable="true" ma:displayName="Hàm băm Gợi ý Chia sẻ"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Loại Nội dung"/>
        <xsd:element ref="dc:title" minOccurs="0" maxOccurs="1" ma:index="4" ma:displayName="Tiêu đ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b3dd761a-17fa-430a-b3a7-60aede42e57b"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ABD864-E79F-4CF9-BA5F-56B2FCBC903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3dd761a-17fa-430a-b3a7-60aede42e57b"/>
    <ds:schemaRef ds:uri="191f001b-63df-4d49-aa15-0ce731e7845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8E70582-83E4-4716-8C09-9A84E3F06AE8}">
  <ds:schemaRefs>
    <ds:schemaRef ds:uri="http://schemas.microsoft.com/office/2006/metadata/properties"/>
    <ds:schemaRef ds:uri="http://schemas.microsoft.com/office/infopath/2007/PartnerControls"/>
    <ds:schemaRef ds:uri="b3dd761a-17fa-430a-b3a7-60aede42e57b"/>
  </ds:schemaRefs>
</ds:datastoreItem>
</file>

<file path=customXml/itemProps3.xml><?xml version="1.0" encoding="utf-8"?>
<ds:datastoreItem xmlns:ds="http://schemas.openxmlformats.org/officeDocument/2006/customXml" ds:itemID="{8A12D443-D33B-4D70-86F3-F369FD84FF98}">
  <ds:schemaRefs>
    <ds:schemaRef ds:uri="http://schemas.microsoft.com/sharepoint/v3/contenttype/forms"/>
  </ds:schemaRefs>
</ds:datastoreItem>
</file>

<file path=customXml/itemProps4.xml><?xml version="1.0" encoding="utf-8"?>
<ds:datastoreItem xmlns:ds="http://schemas.openxmlformats.org/officeDocument/2006/customXml" ds:itemID="{987E0AA3-5144-4B73-B391-9C1275B697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template.dotx</Template>
  <TotalTime>31</TotalTime>
  <Pages>40</Pages>
  <Words>3319</Words>
  <Characters>18924</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22199</CharactersWithSpaces>
  <SharedDoc>false</SharedDoc>
  <HLinks>
    <vt:vector size="264" baseType="variant">
      <vt:variant>
        <vt:i4>5046302</vt:i4>
      </vt:variant>
      <vt:variant>
        <vt:i4>252</vt:i4>
      </vt:variant>
      <vt:variant>
        <vt:i4>0</vt:i4>
      </vt:variant>
      <vt:variant>
        <vt:i4>5</vt:i4>
      </vt:variant>
      <vt:variant>
        <vt:lpwstr>https://en.wikipedia.org/wiki/RavenDB</vt:lpwstr>
      </vt:variant>
      <vt:variant>
        <vt:lpwstr/>
      </vt:variant>
      <vt:variant>
        <vt:i4>3145782</vt:i4>
      </vt:variant>
      <vt:variant>
        <vt:i4>249</vt:i4>
      </vt:variant>
      <vt:variant>
        <vt:i4>0</vt:i4>
      </vt:variant>
      <vt:variant>
        <vt:i4>5</vt:i4>
      </vt:variant>
      <vt:variant>
        <vt:lpwstr>https://ravendb.net/why-ravendb</vt:lpwstr>
      </vt:variant>
      <vt:variant>
        <vt:lpwstr/>
      </vt:variant>
      <vt:variant>
        <vt:i4>6750329</vt:i4>
      </vt:variant>
      <vt:variant>
        <vt:i4>246</vt:i4>
      </vt:variant>
      <vt:variant>
        <vt:i4>0</vt:i4>
      </vt:variant>
      <vt:variant>
        <vt:i4>5</vt:i4>
      </vt:variant>
      <vt:variant>
        <vt:lpwstr>https://itguru.vn/blog/co-so-du-lieu-nosql-la-gi-va-tat-ca-nhung-gi-can-biet-ve-nosql-database/</vt:lpwstr>
      </vt:variant>
      <vt:variant>
        <vt:lpwstr/>
      </vt:variant>
      <vt:variant>
        <vt:i4>2031692</vt:i4>
      </vt:variant>
      <vt:variant>
        <vt:i4>243</vt:i4>
      </vt:variant>
      <vt:variant>
        <vt:i4>0</vt:i4>
      </vt:variant>
      <vt:variant>
        <vt:i4>5</vt:i4>
      </vt:variant>
      <vt:variant>
        <vt:lpwstr>https://ravendb.net/download</vt:lpwstr>
      </vt:variant>
      <vt:variant>
        <vt:lpwstr/>
      </vt:variant>
      <vt:variant>
        <vt:i4>1114166</vt:i4>
      </vt:variant>
      <vt:variant>
        <vt:i4>236</vt:i4>
      </vt:variant>
      <vt:variant>
        <vt:i4>0</vt:i4>
      </vt:variant>
      <vt:variant>
        <vt:i4>5</vt:i4>
      </vt:variant>
      <vt:variant>
        <vt:lpwstr/>
      </vt:variant>
      <vt:variant>
        <vt:lpwstr>_Toc155222033</vt:lpwstr>
      </vt:variant>
      <vt:variant>
        <vt:i4>1114166</vt:i4>
      </vt:variant>
      <vt:variant>
        <vt:i4>230</vt:i4>
      </vt:variant>
      <vt:variant>
        <vt:i4>0</vt:i4>
      </vt:variant>
      <vt:variant>
        <vt:i4>5</vt:i4>
      </vt:variant>
      <vt:variant>
        <vt:lpwstr/>
      </vt:variant>
      <vt:variant>
        <vt:lpwstr>_Toc155222032</vt:lpwstr>
      </vt:variant>
      <vt:variant>
        <vt:i4>1114166</vt:i4>
      </vt:variant>
      <vt:variant>
        <vt:i4>224</vt:i4>
      </vt:variant>
      <vt:variant>
        <vt:i4>0</vt:i4>
      </vt:variant>
      <vt:variant>
        <vt:i4>5</vt:i4>
      </vt:variant>
      <vt:variant>
        <vt:lpwstr/>
      </vt:variant>
      <vt:variant>
        <vt:lpwstr>_Toc155222031</vt:lpwstr>
      </vt:variant>
      <vt:variant>
        <vt:i4>1114166</vt:i4>
      </vt:variant>
      <vt:variant>
        <vt:i4>218</vt:i4>
      </vt:variant>
      <vt:variant>
        <vt:i4>0</vt:i4>
      </vt:variant>
      <vt:variant>
        <vt:i4>5</vt:i4>
      </vt:variant>
      <vt:variant>
        <vt:lpwstr/>
      </vt:variant>
      <vt:variant>
        <vt:lpwstr>_Toc155222030</vt:lpwstr>
      </vt:variant>
      <vt:variant>
        <vt:i4>1048630</vt:i4>
      </vt:variant>
      <vt:variant>
        <vt:i4>212</vt:i4>
      </vt:variant>
      <vt:variant>
        <vt:i4>0</vt:i4>
      </vt:variant>
      <vt:variant>
        <vt:i4>5</vt:i4>
      </vt:variant>
      <vt:variant>
        <vt:lpwstr/>
      </vt:variant>
      <vt:variant>
        <vt:lpwstr>_Toc155222029</vt:lpwstr>
      </vt:variant>
      <vt:variant>
        <vt:i4>1048630</vt:i4>
      </vt:variant>
      <vt:variant>
        <vt:i4>206</vt:i4>
      </vt:variant>
      <vt:variant>
        <vt:i4>0</vt:i4>
      </vt:variant>
      <vt:variant>
        <vt:i4>5</vt:i4>
      </vt:variant>
      <vt:variant>
        <vt:lpwstr/>
      </vt:variant>
      <vt:variant>
        <vt:lpwstr>_Toc155222028</vt:lpwstr>
      </vt:variant>
      <vt:variant>
        <vt:i4>1048630</vt:i4>
      </vt:variant>
      <vt:variant>
        <vt:i4>200</vt:i4>
      </vt:variant>
      <vt:variant>
        <vt:i4>0</vt:i4>
      </vt:variant>
      <vt:variant>
        <vt:i4>5</vt:i4>
      </vt:variant>
      <vt:variant>
        <vt:lpwstr/>
      </vt:variant>
      <vt:variant>
        <vt:lpwstr>_Toc155222027</vt:lpwstr>
      </vt:variant>
      <vt:variant>
        <vt:i4>1048630</vt:i4>
      </vt:variant>
      <vt:variant>
        <vt:i4>194</vt:i4>
      </vt:variant>
      <vt:variant>
        <vt:i4>0</vt:i4>
      </vt:variant>
      <vt:variant>
        <vt:i4>5</vt:i4>
      </vt:variant>
      <vt:variant>
        <vt:lpwstr/>
      </vt:variant>
      <vt:variant>
        <vt:lpwstr>_Toc155222026</vt:lpwstr>
      </vt:variant>
      <vt:variant>
        <vt:i4>1048630</vt:i4>
      </vt:variant>
      <vt:variant>
        <vt:i4>188</vt:i4>
      </vt:variant>
      <vt:variant>
        <vt:i4>0</vt:i4>
      </vt:variant>
      <vt:variant>
        <vt:i4>5</vt:i4>
      </vt:variant>
      <vt:variant>
        <vt:lpwstr/>
      </vt:variant>
      <vt:variant>
        <vt:lpwstr>_Toc155222025</vt:lpwstr>
      </vt:variant>
      <vt:variant>
        <vt:i4>1048630</vt:i4>
      </vt:variant>
      <vt:variant>
        <vt:i4>182</vt:i4>
      </vt:variant>
      <vt:variant>
        <vt:i4>0</vt:i4>
      </vt:variant>
      <vt:variant>
        <vt:i4>5</vt:i4>
      </vt:variant>
      <vt:variant>
        <vt:lpwstr/>
      </vt:variant>
      <vt:variant>
        <vt:lpwstr>_Toc155222024</vt:lpwstr>
      </vt:variant>
      <vt:variant>
        <vt:i4>1048630</vt:i4>
      </vt:variant>
      <vt:variant>
        <vt:i4>176</vt:i4>
      </vt:variant>
      <vt:variant>
        <vt:i4>0</vt:i4>
      </vt:variant>
      <vt:variant>
        <vt:i4>5</vt:i4>
      </vt:variant>
      <vt:variant>
        <vt:lpwstr/>
      </vt:variant>
      <vt:variant>
        <vt:lpwstr>_Toc155222023</vt:lpwstr>
      </vt:variant>
      <vt:variant>
        <vt:i4>1048630</vt:i4>
      </vt:variant>
      <vt:variant>
        <vt:i4>170</vt:i4>
      </vt:variant>
      <vt:variant>
        <vt:i4>0</vt:i4>
      </vt:variant>
      <vt:variant>
        <vt:i4>5</vt:i4>
      </vt:variant>
      <vt:variant>
        <vt:lpwstr/>
      </vt:variant>
      <vt:variant>
        <vt:lpwstr>_Toc155222022</vt:lpwstr>
      </vt:variant>
      <vt:variant>
        <vt:i4>1048630</vt:i4>
      </vt:variant>
      <vt:variant>
        <vt:i4>164</vt:i4>
      </vt:variant>
      <vt:variant>
        <vt:i4>0</vt:i4>
      </vt:variant>
      <vt:variant>
        <vt:i4>5</vt:i4>
      </vt:variant>
      <vt:variant>
        <vt:lpwstr/>
      </vt:variant>
      <vt:variant>
        <vt:lpwstr>_Toc155222021</vt:lpwstr>
      </vt:variant>
      <vt:variant>
        <vt:i4>1048630</vt:i4>
      </vt:variant>
      <vt:variant>
        <vt:i4>158</vt:i4>
      </vt:variant>
      <vt:variant>
        <vt:i4>0</vt:i4>
      </vt:variant>
      <vt:variant>
        <vt:i4>5</vt:i4>
      </vt:variant>
      <vt:variant>
        <vt:lpwstr/>
      </vt:variant>
      <vt:variant>
        <vt:lpwstr>_Toc155222020</vt:lpwstr>
      </vt:variant>
      <vt:variant>
        <vt:i4>1245238</vt:i4>
      </vt:variant>
      <vt:variant>
        <vt:i4>152</vt:i4>
      </vt:variant>
      <vt:variant>
        <vt:i4>0</vt:i4>
      </vt:variant>
      <vt:variant>
        <vt:i4>5</vt:i4>
      </vt:variant>
      <vt:variant>
        <vt:lpwstr/>
      </vt:variant>
      <vt:variant>
        <vt:lpwstr>_Toc155222019</vt:lpwstr>
      </vt:variant>
      <vt:variant>
        <vt:i4>1245238</vt:i4>
      </vt:variant>
      <vt:variant>
        <vt:i4>146</vt:i4>
      </vt:variant>
      <vt:variant>
        <vt:i4>0</vt:i4>
      </vt:variant>
      <vt:variant>
        <vt:i4>5</vt:i4>
      </vt:variant>
      <vt:variant>
        <vt:lpwstr/>
      </vt:variant>
      <vt:variant>
        <vt:lpwstr>_Toc155222018</vt:lpwstr>
      </vt:variant>
      <vt:variant>
        <vt:i4>1245238</vt:i4>
      </vt:variant>
      <vt:variant>
        <vt:i4>140</vt:i4>
      </vt:variant>
      <vt:variant>
        <vt:i4>0</vt:i4>
      </vt:variant>
      <vt:variant>
        <vt:i4>5</vt:i4>
      </vt:variant>
      <vt:variant>
        <vt:lpwstr/>
      </vt:variant>
      <vt:variant>
        <vt:lpwstr>_Toc155222017</vt:lpwstr>
      </vt:variant>
      <vt:variant>
        <vt:i4>1245238</vt:i4>
      </vt:variant>
      <vt:variant>
        <vt:i4>134</vt:i4>
      </vt:variant>
      <vt:variant>
        <vt:i4>0</vt:i4>
      </vt:variant>
      <vt:variant>
        <vt:i4>5</vt:i4>
      </vt:variant>
      <vt:variant>
        <vt:lpwstr/>
      </vt:variant>
      <vt:variant>
        <vt:lpwstr>_Toc155222016</vt:lpwstr>
      </vt:variant>
      <vt:variant>
        <vt:i4>1245238</vt:i4>
      </vt:variant>
      <vt:variant>
        <vt:i4>128</vt:i4>
      </vt:variant>
      <vt:variant>
        <vt:i4>0</vt:i4>
      </vt:variant>
      <vt:variant>
        <vt:i4>5</vt:i4>
      </vt:variant>
      <vt:variant>
        <vt:lpwstr/>
      </vt:variant>
      <vt:variant>
        <vt:lpwstr>_Toc155222015</vt:lpwstr>
      </vt:variant>
      <vt:variant>
        <vt:i4>1245238</vt:i4>
      </vt:variant>
      <vt:variant>
        <vt:i4>122</vt:i4>
      </vt:variant>
      <vt:variant>
        <vt:i4>0</vt:i4>
      </vt:variant>
      <vt:variant>
        <vt:i4>5</vt:i4>
      </vt:variant>
      <vt:variant>
        <vt:lpwstr/>
      </vt:variant>
      <vt:variant>
        <vt:lpwstr>_Toc155222014</vt:lpwstr>
      </vt:variant>
      <vt:variant>
        <vt:i4>1245238</vt:i4>
      </vt:variant>
      <vt:variant>
        <vt:i4>116</vt:i4>
      </vt:variant>
      <vt:variant>
        <vt:i4>0</vt:i4>
      </vt:variant>
      <vt:variant>
        <vt:i4>5</vt:i4>
      </vt:variant>
      <vt:variant>
        <vt:lpwstr/>
      </vt:variant>
      <vt:variant>
        <vt:lpwstr>_Toc155222013</vt:lpwstr>
      </vt:variant>
      <vt:variant>
        <vt:i4>1245238</vt:i4>
      </vt:variant>
      <vt:variant>
        <vt:i4>110</vt:i4>
      </vt:variant>
      <vt:variant>
        <vt:i4>0</vt:i4>
      </vt:variant>
      <vt:variant>
        <vt:i4>5</vt:i4>
      </vt:variant>
      <vt:variant>
        <vt:lpwstr/>
      </vt:variant>
      <vt:variant>
        <vt:lpwstr>_Toc155222012</vt:lpwstr>
      </vt:variant>
      <vt:variant>
        <vt:i4>1245238</vt:i4>
      </vt:variant>
      <vt:variant>
        <vt:i4>104</vt:i4>
      </vt:variant>
      <vt:variant>
        <vt:i4>0</vt:i4>
      </vt:variant>
      <vt:variant>
        <vt:i4>5</vt:i4>
      </vt:variant>
      <vt:variant>
        <vt:lpwstr/>
      </vt:variant>
      <vt:variant>
        <vt:lpwstr>_Toc155222011</vt:lpwstr>
      </vt:variant>
      <vt:variant>
        <vt:i4>1245238</vt:i4>
      </vt:variant>
      <vt:variant>
        <vt:i4>98</vt:i4>
      </vt:variant>
      <vt:variant>
        <vt:i4>0</vt:i4>
      </vt:variant>
      <vt:variant>
        <vt:i4>5</vt:i4>
      </vt:variant>
      <vt:variant>
        <vt:lpwstr/>
      </vt:variant>
      <vt:variant>
        <vt:lpwstr>_Toc155222010</vt:lpwstr>
      </vt:variant>
      <vt:variant>
        <vt:i4>1179702</vt:i4>
      </vt:variant>
      <vt:variant>
        <vt:i4>92</vt:i4>
      </vt:variant>
      <vt:variant>
        <vt:i4>0</vt:i4>
      </vt:variant>
      <vt:variant>
        <vt:i4>5</vt:i4>
      </vt:variant>
      <vt:variant>
        <vt:lpwstr/>
      </vt:variant>
      <vt:variant>
        <vt:lpwstr>_Toc155222009</vt:lpwstr>
      </vt:variant>
      <vt:variant>
        <vt:i4>1179702</vt:i4>
      </vt:variant>
      <vt:variant>
        <vt:i4>86</vt:i4>
      </vt:variant>
      <vt:variant>
        <vt:i4>0</vt:i4>
      </vt:variant>
      <vt:variant>
        <vt:i4>5</vt:i4>
      </vt:variant>
      <vt:variant>
        <vt:lpwstr/>
      </vt:variant>
      <vt:variant>
        <vt:lpwstr>_Toc155222008</vt:lpwstr>
      </vt:variant>
      <vt:variant>
        <vt:i4>1179702</vt:i4>
      </vt:variant>
      <vt:variant>
        <vt:i4>80</vt:i4>
      </vt:variant>
      <vt:variant>
        <vt:i4>0</vt:i4>
      </vt:variant>
      <vt:variant>
        <vt:i4>5</vt:i4>
      </vt:variant>
      <vt:variant>
        <vt:lpwstr/>
      </vt:variant>
      <vt:variant>
        <vt:lpwstr>_Toc155222007</vt:lpwstr>
      </vt:variant>
      <vt:variant>
        <vt:i4>1179702</vt:i4>
      </vt:variant>
      <vt:variant>
        <vt:i4>74</vt:i4>
      </vt:variant>
      <vt:variant>
        <vt:i4>0</vt:i4>
      </vt:variant>
      <vt:variant>
        <vt:i4>5</vt:i4>
      </vt:variant>
      <vt:variant>
        <vt:lpwstr/>
      </vt:variant>
      <vt:variant>
        <vt:lpwstr>_Toc155222006</vt:lpwstr>
      </vt:variant>
      <vt:variant>
        <vt:i4>1179702</vt:i4>
      </vt:variant>
      <vt:variant>
        <vt:i4>68</vt:i4>
      </vt:variant>
      <vt:variant>
        <vt:i4>0</vt:i4>
      </vt:variant>
      <vt:variant>
        <vt:i4>5</vt:i4>
      </vt:variant>
      <vt:variant>
        <vt:lpwstr/>
      </vt:variant>
      <vt:variant>
        <vt:lpwstr>_Toc155222005</vt:lpwstr>
      </vt:variant>
      <vt:variant>
        <vt:i4>1179702</vt:i4>
      </vt:variant>
      <vt:variant>
        <vt:i4>62</vt:i4>
      </vt:variant>
      <vt:variant>
        <vt:i4>0</vt:i4>
      </vt:variant>
      <vt:variant>
        <vt:i4>5</vt:i4>
      </vt:variant>
      <vt:variant>
        <vt:lpwstr/>
      </vt:variant>
      <vt:variant>
        <vt:lpwstr>_Toc155222004</vt:lpwstr>
      </vt:variant>
      <vt:variant>
        <vt:i4>1179702</vt:i4>
      </vt:variant>
      <vt:variant>
        <vt:i4>56</vt:i4>
      </vt:variant>
      <vt:variant>
        <vt:i4>0</vt:i4>
      </vt:variant>
      <vt:variant>
        <vt:i4>5</vt:i4>
      </vt:variant>
      <vt:variant>
        <vt:lpwstr/>
      </vt:variant>
      <vt:variant>
        <vt:lpwstr>_Toc155222003</vt:lpwstr>
      </vt:variant>
      <vt:variant>
        <vt:i4>1179702</vt:i4>
      </vt:variant>
      <vt:variant>
        <vt:i4>50</vt:i4>
      </vt:variant>
      <vt:variant>
        <vt:i4>0</vt:i4>
      </vt:variant>
      <vt:variant>
        <vt:i4>5</vt:i4>
      </vt:variant>
      <vt:variant>
        <vt:lpwstr/>
      </vt:variant>
      <vt:variant>
        <vt:lpwstr>_Toc155222002</vt:lpwstr>
      </vt:variant>
      <vt:variant>
        <vt:i4>1179702</vt:i4>
      </vt:variant>
      <vt:variant>
        <vt:i4>44</vt:i4>
      </vt:variant>
      <vt:variant>
        <vt:i4>0</vt:i4>
      </vt:variant>
      <vt:variant>
        <vt:i4>5</vt:i4>
      </vt:variant>
      <vt:variant>
        <vt:lpwstr/>
      </vt:variant>
      <vt:variant>
        <vt:lpwstr>_Toc155222001</vt:lpwstr>
      </vt:variant>
      <vt:variant>
        <vt:i4>1179702</vt:i4>
      </vt:variant>
      <vt:variant>
        <vt:i4>38</vt:i4>
      </vt:variant>
      <vt:variant>
        <vt:i4>0</vt:i4>
      </vt:variant>
      <vt:variant>
        <vt:i4>5</vt:i4>
      </vt:variant>
      <vt:variant>
        <vt:lpwstr/>
      </vt:variant>
      <vt:variant>
        <vt:lpwstr>_Toc155222000</vt:lpwstr>
      </vt:variant>
      <vt:variant>
        <vt:i4>1572927</vt:i4>
      </vt:variant>
      <vt:variant>
        <vt:i4>32</vt:i4>
      </vt:variant>
      <vt:variant>
        <vt:i4>0</vt:i4>
      </vt:variant>
      <vt:variant>
        <vt:i4>5</vt:i4>
      </vt:variant>
      <vt:variant>
        <vt:lpwstr/>
      </vt:variant>
      <vt:variant>
        <vt:lpwstr>_Toc155221999</vt:lpwstr>
      </vt:variant>
      <vt:variant>
        <vt:i4>1572927</vt:i4>
      </vt:variant>
      <vt:variant>
        <vt:i4>26</vt:i4>
      </vt:variant>
      <vt:variant>
        <vt:i4>0</vt:i4>
      </vt:variant>
      <vt:variant>
        <vt:i4>5</vt:i4>
      </vt:variant>
      <vt:variant>
        <vt:lpwstr/>
      </vt:variant>
      <vt:variant>
        <vt:lpwstr>_Toc155221998</vt:lpwstr>
      </vt:variant>
      <vt:variant>
        <vt:i4>1572927</vt:i4>
      </vt:variant>
      <vt:variant>
        <vt:i4>20</vt:i4>
      </vt:variant>
      <vt:variant>
        <vt:i4>0</vt:i4>
      </vt:variant>
      <vt:variant>
        <vt:i4>5</vt:i4>
      </vt:variant>
      <vt:variant>
        <vt:lpwstr/>
      </vt:variant>
      <vt:variant>
        <vt:lpwstr>_Toc155221997</vt:lpwstr>
      </vt:variant>
      <vt:variant>
        <vt:i4>1572927</vt:i4>
      </vt:variant>
      <vt:variant>
        <vt:i4>14</vt:i4>
      </vt:variant>
      <vt:variant>
        <vt:i4>0</vt:i4>
      </vt:variant>
      <vt:variant>
        <vt:i4>5</vt:i4>
      </vt:variant>
      <vt:variant>
        <vt:lpwstr/>
      </vt:variant>
      <vt:variant>
        <vt:lpwstr>_Toc155221996</vt:lpwstr>
      </vt:variant>
      <vt:variant>
        <vt:i4>1572927</vt:i4>
      </vt:variant>
      <vt:variant>
        <vt:i4>8</vt:i4>
      </vt:variant>
      <vt:variant>
        <vt:i4>0</vt:i4>
      </vt:variant>
      <vt:variant>
        <vt:i4>5</vt:i4>
      </vt:variant>
      <vt:variant>
        <vt:lpwstr/>
      </vt:variant>
      <vt:variant>
        <vt:lpwstr>_Toc155221995</vt:lpwstr>
      </vt:variant>
      <vt:variant>
        <vt:i4>1572927</vt:i4>
      </vt:variant>
      <vt:variant>
        <vt:i4>2</vt:i4>
      </vt:variant>
      <vt:variant>
        <vt:i4>0</vt:i4>
      </vt:variant>
      <vt:variant>
        <vt:i4>5</vt:i4>
      </vt:variant>
      <vt:variant>
        <vt:lpwstr/>
      </vt:variant>
      <vt:variant>
        <vt:lpwstr>_Toc155221994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TranThe</dc:creator>
  <cp:keywords/>
  <dc:description/>
  <cp:lastModifiedBy>Nguyễn Minh Duy</cp:lastModifiedBy>
  <cp:revision>12</cp:revision>
  <dcterms:created xsi:type="dcterms:W3CDTF">2024-01-04T08:49:00Z</dcterms:created>
  <dcterms:modified xsi:type="dcterms:W3CDTF">2024-01-06T08:11:00Z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0x010100EC2D0F278148E942919E5E50B2CE1002</vt:lpwstr>
  </property>
</Properties>
</file>